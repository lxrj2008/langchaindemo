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rPr>
          <w:rFonts w:ascii="宋体" w:hAnsi="宋体" w:eastAsia="宋体" w:cs="宋体"/>
          <w:kern w:val="0"/>
          <w:sz w:val="24"/>
          <w:szCs w:val="24"/>
        </w:rPr>
      </w:pPr>
      <w:r>
        <w:rPr>
          <w:rFonts w:ascii="宋体" w:hAnsi="宋体" w:eastAsia="宋体" w:cs="宋体"/>
          <w:kern w:val="0"/>
          <w:sz w:val="24"/>
          <w:szCs w:val="24"/>
        </w:rPr>
        <w:t>因为期权行权插入一笔期货成交，TrdTyp为18，你查出来的1.18是ELEC TRD,值为0的费率，并不是反向插入的期货成交的费用类型，需要再TReferenceData表中插入</w:t>
      </w:r>
      <w:r>
        <w:rPr>
          <w:rFonts w:ascii="宋体" w:hAnsi="宋体" w:eastAsia="宋体" w:cs="宋体"/>
          <w:kern w:val="0"/>
          <w:sz w:val="24"/>
          <w:szCs w:val="24"/>
        </w:rPr>
        <w:br w:type="textWrapping"/>
      </w:r>
      <w:r>
        <w:rPr>
          <w:rFonts w:ascii="宋体" w:hAnsi="宋体" w:eastAsia="宋体" w:cs="宋体"/>
          <w:kern w:val="0"/>
          <w:sz w:val="24"/>
          <w:szCs w:val="24"/>
        </w:rPr>
        <w:drawing>
          <wp:inline distT="0" distB="0" distL="0" distR="0">
            <wp:extent cx="5514975" cy="1885950"/>
            <wp:effectExtent l="0" t="0" r="9525" b="0"/>
            <wp:docPr id="2" name="图片 2" descr="C:\Users\david\Documents\Tencent Files\709239679\Image\Group\$6ENPP@UD]6_0RP0GN@%A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david\Documents\Tencent Files\709239679\Image\Group\$6ENPP@UD]6_0RP0GN@%A9C.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514975" cy="1885950"/>
                    </a:xfrm>
                    <a:prstGeom prst="rect">
                      <a:avLst/>
                    </a:prstGeom>
                    <a:noFill/>
                    <a:ln>
                      <a:noFill/>
                    </a:ln>
                  </pic:spPr>
                </pic:pic>
              </a:graphicData>
            </a:graphic>
          </wp:inline>
        </w:drawing>
      </w:r>
      <w:r>
        <w:rPr>
          <w:rFonts w:ascii="宋体" w:hAnsi="宋体" w:eastAsia="宋体" w:cs="宋体"/>
          <w:kern w:val="0"/>
          <w:sz w:val="24"/>
          <w:szCs w:val="24"/>
        </w:rPr>
        <w:br w:type="textWrapping"/>
      </w:r>
      <w:r>
        <w:rPr>
          <w:rFonts w:ascii="宋体" w:hAnsi="宋体" w:eastAsia="宋体" w:cs="宋体"/>
          <w:kern w:val="0"/>
          <w:sz w:val="24"/>
          <w:szCs w:val="24"/>
        </w:rPr>
        <w:t>，并且再ExchangFee中增加所有产品这个类型的费用，如</w:t>
      </w:r>
      <w:r>
        <w:rPr>
          <w:rFonts w:ascii="宋体" w:hAnsi="宋体" w:eastAsia="宋体" w:cs="宋体"/>
          <w:kern w:val="0"/>
          <w:sz w:val="24"/>
          <w:szCs w:val="24"/>
        </w:rPr>
        <w:br w:type="textWrapping"/>
      </w:r>
      <w:r>
        <w:rPr>
          <w:rFonts w:ascii="宋体" w:hAnsi="宋体" w:eastAsia="宋体" w:cs="宋体"/>
          <w:kern w:val="0"/>
          <w:sz w:val="24"/>
          <w:szCs w:val="24"/>
        </w:rPr>
        <w:drawing>
          <wp:inline distT="0" distB="0" distL="0" distR="0">
            <wp:extent cx="9677400" cy="2676525"/>
            <wp:effectExtent l="0" t="0" r="0" b="9525"/>
            <wp:docPr id="1" name="图片 1" descr="C:\Users\david\Documents\Tencent Files\709239679\Image\Group\94)07WGY{_@]`63(N4U)E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avid\Documents\Tencent Files\709239679\Image\Group\94)07WGY{_@]`63(N4U)EKU.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9677400" cy="2676525"/>
                    </a:xfrm>
                    <a:prstGeom prst="rect">
                      <a:avLst/>
                    </a:prstGeom>
                    <a:noFill/>
                    <a:ln>
                      <a:noFill/>
                    </a:ln>
                  </pic:spPr>
                </pic:pic>
              </a:graphicData>
            </a:graphic>
          </wp:inline>
        </w:drawing>
      </w:r>
    </w:p>
    <w:p/>
    <w:p/>
    <w:p>
      <w:r>
        <w:rPr>
          <w:rFonts w:hint="eastAsia"/>
        </w:rPr>
        <w:t>庄家：I am calling for someone to buy my stock shares. 对于买走这个权利的人，他是看涨的（认购）。</w:t>
      </w:r>
    </w:p>
    <w:p>
      <w:r>
        <w:rPr>
          <w:rFonts w:hint="eastAsia"/>
        </w:rPr>
        <w:t>庄家：I put the invitation to buy the shares at a convenient price. 对于买走这个权利的人，他是看跌的（认沽）。</w:t>
      </w:r>
    </w:p>
    <w:p>
      <w:r>
        <w:rPr>
          <w:rFonts w:hint="eastAsia"/>
        </w:rPr>
        <w:t>看涨期权（call option），看涨期权又称买进期权，买方期权,买权，延买期权，或“敲进”，是指期权的购买者拥有在期权合约有效期内按执行价格买进一定数量标的物的权利。看涨期权是这样一种合约：它给合约持有者（即买方）按照约定的价格从对手手中购买特定数量之特定交易标的物的权利。</w:t>
      </w:r>
    </w:p>
    <w:p>
      <w:r>
        <w:rPr>
          <w:rFonts w:hint="eastAsia"/>
        </w:rPr>
        <w:t>　　看跌期权（put option）</w:t>
      </w:r>
    </w:p>
    <w:p>
      <w:r>
        <w:rPr>
          <w:rFonts w:hint="eastAsia"/>
        </w:rPr>
        <w:t>　　如果未来基础资产的市场价格下跌至低于期权约定的价格（执行价格），看跌期权的买方就可以以执行价格（高于当时市场价格的价格）卖出基础资产而获利，所以叫做看跌期权。如果未来基础资产的市场价格上涨超过该期权约定的价格，期权的买方就可以放弃权利。按期权履约的方式可以分欧式期权与美式期权。欧式期权必须持有至到期，是不能提前执行的。美式期权可以看做附有提前执行权利的欧式期权，即可以在到期日前的任一交易日行权。</w:t>
      </w:r>
    </w:p>
    <w:p/>
    <w:p/>
    <w:p/>
    <w:p>
      <w:r>
        <w:t xml:space="preserve"> var allData = from p in dtExchangeFee.AsEnumerable() select p;</w:t>
      </w:r>
    </w:p>
    <w:p>
      <w:r>
        <w:t xml:space="preserve">                        var groupData = from p in dtExchangeFee.AsEnumerable()</w:t>
      </w:r>
    </w:p>
    <w:p>
      <w:r>
        <w:t xml:space="preserve">                                        group p by new { segType = p.Field&lt;string&gt;("SegType"), cy = p.Field&lt;string&gt;("FeeCurrency"), regCode = p.Field&lt;int&gt;("RegCode") } into g</w:t>
      </w:r>
    </w:p>
    <w:p>
      <w:r>
        <w:t xml:space="preserve">                                        select new</w:t>
      </w:r>
    </w:p>
    <w:p>
      <w:r>
        <w:t xml:space="preserve">                                            {</w:t>
      </w:r>
    </w:p>
    <w:p>
      <w:r>
        <w:t xml:space="preserve">                                                key = g.Key,</w:t>
      </w:r>
    </w:p>
    <w:p>
      <w:r>
        <w:t xml:space="preserve">                                                Data = g</w:t>
      </w:r>
    </w:p>
    <w:p>
      <w:r>
        <w:t xml:space="preserve">                                            };</w:t>
      </w:r>
    </w:p>
    <w:p>
      <w:r>
        <w:t xml:space="preserve">                        var groupData = allData.GroupBy(p =&gt; new { segType = p.Field&lt;string&gt;("SegType"), cy = p.Field&lt;string&gt;("FeeCurrency"), regCode = p.Field&lt;int&gt;("RegCode") }).Select(group =&gt; new { key = group.Key, Data = group });</w:t>
      </w:r>
    </w:p>
    <w:p/>
    <w:p/>
    <w:p/>
    <w:p>
      <w:r>
        <w:rPr>
          <w:rFonts w:hint="eastAsia"/>
        </w:rPr>
        <w:t>平赢、浮盈计算调用</w:t>
      </w:r>
      <w:r>
        <w:t>RemoveNum5</w:t>
      </w:r>
      <w:r>
        <w:rPr>
          <w:rFonts w:hint="eastAsia"/>
        </w:rPr>
        <w:t>函数</w:t>
      </w:r>
    </w:p>
    <w:p/>
    <w:p/>
    <w:p>
      <w:pPr>
        <w:rPr>
          <w:rFonts w:ascii="新宋体" w:eastAsia="新宋体" w:cs="新宋体"/>
          <w:color w:val="008000"/>
          <w:kern w:val="0"/>
          <w:sz w:val="24"/>
          <w:szCs w:val="24"/>
        </w:rPr>
      </w:pPr>
      <w:r>
        <w:rPr>
          <w:rFonts w:ascii="新宋体" w:eastAsia="新宋体" w:cs="新宋体"/>
          <w:color w:val="0000FF"/>
          <w:kern w:val="0"/>
          <w:sz w:val="24"/>
          <w:szCs w:val="24"/>
          <w:highlight w:val="white"/>
        </w:rPr>
        <w:t>if</w:t>
      </w:r>
      <w:r>
        <w:rPr>
          <w:rFonts w:ascii="新宋体" w:eastAsia="新宋体" w:cs="新宋体"/>
          <w:color w:val="000000"/>
          <w:kern w:val="0"/>
          <w:sz w:val="24"/>
          <w:szCs w:val="24"/>
          <w:highlight w:val="white"/>
        </w:rPr>
        <w:t xml:space="preserve"> (trdCapRpt.Tag50Type == </w:t>
      </w:r>
      <w:r>
        <w:rPr>
          <w:rFonts w:ascii="新宋体" w:eastAsia="新宋体" w:cs="新宋体"/>
          <w:color w:val="A31515"/>
          <w:kern w:val="0"/>
          <w:sz w:val="24"/>
          <w:szCs w:val="24"/>
          <w:highlight w:val="white"/>
        </w:rPr>
        <w:t>"D"</w:t>
      </w:r>
      <w:r>
        <w:rPr>
          <w:rFonts w:ascii="新宋体" w:eastAsia="新宋体" w:cs="新宋体"/>
          <w:color w:val="000000"/>
          <w:kern w:val="0"/>
          <w:sz w:val="24"/>
          <w:szCs w:val="24"/>
          <w:highlight w:val="white"/>
        </w:rPr>
        <w:t>)</w:t>
      </w:r>
      <w:r>
        <w:rPr>
          <w:rFonts w:ascii="新宋体" w:eastAsia="新宋体" w:cs="新宋体"/>
          <w:color w:val="008000"/>
          <w:kern w:val="0"/>
          <w:sz w:val="24"/>
          <w:szCs w:val="24"/>
          <w:highlight w:val="white"/>
        </w:rPr>
        <w:t xml:space="preserve">//Dealer </w:t>
      </w:r>
      <w:r>
        <w:rPr>
          <w:rFonts w:hint="eastAsia" w:ascii="新宋体" w:eastAsia="新宋体" w:cs="新宋体"/>
          <w:color w:val="008000"/>
          <w:kern w:val="0"/>
          <w:sz w:val="24"/>
          <w:szCs w:val="24"/>
          <w:highlight w:val="white"/>
        </w:rPr>
        <w:t>更新该笔</w:t>
      </w:r>
      <w:r>
        <w:rPr>
          <w:rFonts w:ascii="新宋体" w:eastAsia="新宋体" w:cs="新宋体"/>
          <w:color w:val="008000"/>
          <w:kern w:val="0"/>
          <w:sz w:val="24"/>
          <w:szCs w:val="24"/>
          <w:highlight w:val="white"/>
        </w:rPr>
        <w:t>TtrdCapRpt</w:t>
      </w:r>
      <w:r>
        <w:rPr>
          <w:rFonts w:hint="eastAsia" w:ascii="新宋体" w:eastAsia="新宋体" w:cs="新宋体"/>
          <w:color w:val="008000"/>
          <w:kern w:val="0"/>
          <w:sz w:val="24"/>
          <w:szCs w:val="24"/>
          <w:highlight w:val="white"/>
        </w:rPr>
        <w:t>记录为‘</w:t>
      </w:r>
      <w:r>
        <w:rPr>
          <w:rFonts w:ascii="新宋体" w:eastAsia="新宋体" w:cs="新宋体"/>
          <w:color w:val="008000"/>
          <w:kern w:val="0"/>
          <w:sz w:val="24"/>
          <w:szCs w:val="24"/>
          <w:highlight w:val="white"/>
        </w:rPr>
        <w:t>U'-</w:t>
      </w:r>
      <w:r>
        <w:rPr>
          <w:rFonts w:hint="eastAsia" w:ascii="新宋体" w:eastAsia="新宋体" w:cs="新宋体"/>
          <w:color w:val="008000"/>
          <w:kern w:val="0"/>
          <w:sz w:val="24"/>
          <w:szCs w:val="24"/>
          <w:highlight w:val="white"/>
        </w:rPr>
        <w:t>待分配</w:t>
      </w:r>
    </w:p>
    <w:p>
      <w:pPr>
        <w:rPr>
          <w:rFonts w:ascii="新宋体" w:eastAsia="新宋体" w:cs="新宋体"/>
          <w:color w:val="008000"/>
          <w:kern w:val="0"/>
          <w:sz w:val="24"/>
          <w:szCs w:val="24"/>
        </w:rPr>
      </w:pPr>
      <w:r>
        <w:rPr>
          <w:rFonts w:ascii="新宋体" w:eastAsia="新宋体" w:cs="新宋体"/>
          <w:color w:val="0000FF"/>
          <w:kern w:val="0"/>
          <w:sz w:val="24"/>
          <w:szCs w:val="24"/>
          <w:highlight w:val="white"/>
        </w:rPr>
        <w:t>else</w:t>
      </w:r>
      <w:r>
        <w:rPr>
          <w:rFonts w:ascii="新宋体" w:eastAsia="新宋体" w:cs="新宋体"/>
          <w:color w:val="008000"/>
          <w:kern w:val="0"/>
          <w:sz w:val="24"/>
          <w:szCs w:val="24"/>
          <w:highlight w:val="white"/>
        </w:rPr>
        <w:t>//</w:t>
      </w:r>
      <w:r>
        <w:rPr>
          <w:rFonts w:hint="eastAsia" w:ascii="新宋体" w:eastAsia="新宋体" w:cs="新宋体"/>
          <w:color w:val="008000"/>
          <w:kern w:val="0"/>
          <w:sz w:val="24"/>
          <w:szCs w:val="24"/>
          <w:highlight w:val="white"/>
        </w:rPr>
        <w:t>不存在</w:t>
      </w:r>
      <w:r>
        <w:rPr>
          <w:rFonts w:ascii="新宋体" w:eastAsia="新宋体" w:cs="新宋体"/>
          <w:color w:val="008000"/>
          <w:kern w:val="0"/>
          <w:sz w:val="24"/>
          <w:szCs w:val="24"/>
          <w:highlight w:val="white"/>
        </w:rPr>
        <w:t>Tag50,</w:t>
      </w:r>
      <w:r>
        <w:rPr>
          <w:rFonts w:hint="eastAsia" w:ascii="新宋体" w:eastAsia="新宋体" w:cs="新宋体"/>
          <w:color w:val="008000"/>
          <w:kern w:val="0"/>
          <w:sz w:val="24"/>
          <w:szCs w:val="24"/>
          <w:highlight w:val="white"/>
        </w:rPr>
        <w:t>将新的</w:t>
      </w:r>
      <w:r>
        <w:rPr>
          <w:rFonts w:ascii="新宋体" w:eastAsia="新宋体" w:cs="新宋体"/>
          <w:color w:val="008000"/>
          <w:kern w:val="0"/>
          <w:sz w:val="24"/>
          <w:szCs w:val="24"/>
          <w:highlight w:val="white"/>
        </w:rPr>
        <w:t>Tag50</w:t>
      </w:r>
      <w:r>
        <w:rPr>
          <w:rFonts w:hint="eastAsia" w:ascii="新宋体" w:eastAsia="新宋体" w:cs="新宋体"/>
          <w:color w:val="008000"/>
          <w:kern w:val="0"/>
          <w:sz w:val="24"/>
          <w:szCs w:val="24"/>
          <w:highlight w:val="white"/>
        </w:rPr>
        <w:t>保存到</w:t>
      </w:r>
      <w:r>
        <w:rPr>
          <w:rFonts w:ascii="新宋体" w:eastAsia="新宋体" w:cs="新宋体"/>
          <w:color w:val="008000"/>
          <w:kern w:val="0"/>
          <w:sz w:val="24"/>
          <w:szCs w:val="24"/>
          <w:highlight w:val="white"/>
        </w:rPr>
        <w:t>Tag50</w:t>
      </w:r>
      <w:r>
        <w:rPr>
          <w:rFonts w:hint="eastAsia" w:ascii="新宋体" w:eastAsia="新宋体" w:cs="新宋体"/>
          <w:color w:val="008000"/>
          <w:kern w:val="0"/>
          <w:sz w:val="24"/>
          <w:szCs w:val="24"/>
          <w:highlight w:val="white"/>
        </w:rPr>
        <w:t>表</w:t>
      </w:r>
      <w:r>
        <w:rPr>
          <w:rFonts w:ascii="新宋体" w:eastAsia="新宋体" w:cs="新宋体"/>
          <w:color w:val="008000"/>
          <w:kern w:val="0"/>
          <w:sz w:val="24"/>
          <w:szCs w:val="24"/>
          <w:highlight w:val="white"/>
        </w:rPr>
        <w:t>,</w:t>
      </w:r>
      <w:r>
        <w:rPr>
          <w:rFonts w:hint="eastAsia" w:ascii="新宋体" w:eastAsia="新宋体" w:cs="新宋体"/>
          <w:color w:val="008000"/>
          <w:kern w:val="0"/>
          <w:sz w:val="24"/>
          <w:szCs w:val="24"/>
          <w:highlight w:val="white"/>
        </w:rPr>
        <w:t>类型为</w:t>
      </w:r>
      <w:r>
        <w:rPr>
          <w:rFonts w:ascii="新宋体" w:eastAsia="新宋体" w:cs="新宋体"/>
          <w:color w:val="008000"/>
          <w:kern w:val="0"/>
          <w:sz w:val="24"/>
          <w:szCs w:val="24"/>
          <w:highlight w:val="white"/>
        </w:rPr>
        <w:t>undecided.</w:t>
      </w:r>
    </w:p>
    <w:p>
      <w:pPr>
        <w:rPr>
          <w:rFonts w:ascii="新宋体" w:eastAsia="新宋体" w:cs="新宋体"/>
          <w:color w:val="008000"/>
          <w:kern w:val="0"/>
          <w:sz w:val="24"/>
          <w:szCs w:val="24"/>
        </w:rPr>
      </w:pPr>
    </w:p>
    <w:p>
      <w:pPr>
        <w:rPr>
          <w:rFonts w:ascii="新宋体" w:eastAsia="新宋体" w:cs="新宋体"/>
          <w:color w:val="008000"/>
          <w:kern w:val="0"/>
          <w:sz w:val="24"/>
          <w:szCs w:val="24"/>
        </w:rPr>
      </w:pPr>
    </w:p>
    <w:p>
      <w:pPr>
        <w:rPr>
          <w:rFonts w:ascii="新宋体" w:eastAsia="新宋体" w:cs="新宋体"/>
          <w:color w:val="008000"/>
          <w:kern w:val="0"/>
          <w:sz w:val="24"/>
          <w:szCs w:val="24"/>
        </w:rPr>
      </w:pPr>
    </w:p>
    <w:p>
      <w:pPr>
        <w:rPr>
          <w:rFonts w:ascii="新宋体" w:eastAsia="新宋体" w:cs="新宋体"/>
          <w:color w:val="008000"/>
          <w:kern w:val="0"/>
          <w:sz w:val="24"/>
          <w:szCs w:val="24"/>
        </w:rPr>
      </w:pPr>
    </w:p>
    <w:p>
      <w:pPr>
        <w:widowControl/>
        <w:shd w:val="clear" w:color="auto" w:fill="FFFFFF"/>
        <w:spacing w:before="150" w:after="150"/>
        <w:jc w:val="left"/>
        <w:rPr>
          <w:rFonts w:ascii="Arial" w:hAnsi="Arial" w:eastAsia="宋体" w:cs="Arial"/>
          <w:color w:val="000000"/>
          <w:kern w:val="0"/>
          <w:szCs w:val="21"/>
        </w:rPr>
      </w:pPr>
      <w:r>
        <w:rPr>
          <w:rFonts w:ascii="Arial" w:hAnsi="Arial" w:eastAsia="宋体" w:cs="Arial"/>
          <w:color w:val="000000"/>
          <w:kern w:val="0"/>
          <w:szCs w:val="21"/>
        </w:rPr>
        <w:t>首先来说下非泛型转换，这种转换方式就是通过遍历DataTable，然后向Model中的相同字段中赋值即可。</w:t>
      </w:r>
    </w:p>
    <w:p>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008000"/>
          <w:kern w:val="0"/>
          <w:sz w:val="24"/>
          <w:szCs w:val="24"/>
        </w:rPr>
        <w:t>//使用Linq的ToList方法，非泛型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0000FF"/>
          <w:kern w:val="0"/>
          <w:sz w:val="24"/>
          <w:szCs w:val="24"/>
        </w:rPr>
        <w:t>public</w:t>
      </w:r>
      <w:r>
        <w:rPr>
          <w:rFonts w:ascii="Consolas" w:hAnsi="Consolas" w:eastAsia="宋体" w:cs="宋体"/>
          <w:color w:val="000000"/>
          <w:kern w:val="0"/>
          <w:sz w:val="24"/>
          <w:szCs w:val="24"/>
        </w:rPr>
        <w:t xml:space="preserve"> </w:t>
      </w:r>
      <w:r>
        <w:rPr>
          <w:rFonts w:ascii="Consolas" w:hAnsi="Consolas" w:eastAsia="宋体" w:cs="宋体"/>
          <w:color w:val="0000FF"/>
          <w:kern w:val="0"/>
          <w:sz w:val="24"/>
          <w:szCs w:val="24"/>
        </w:rPr>
        <w:t>static</w:t>
      </w:r>
      <w:r>
        <w:rPr>
          <w:rFonts w:ascii="Consolas" w:hAnsi="Consolas" w:eastAsia="宋体" w:cs="宋体"/>
          <w:color w:val="000000"/>
          <w:kern w:val="0"/>
          <w:sz w:val="24"/>
          <w:szCs w:val="24"/>
        </w:rPr>
        <w:t xml:space="preserve"> List&lt;Entity&gt; ConvertTo(DataTable dt)</w:t>
      </w:r>
    </w:p>
    <w:p>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0000FF"/>
          <w:kern w:val="0"/>
          <w:sz w:val="24"/>
          <w:szCs w:val="24"/>
        </w:rPr>
        <w:t>if</w:t>
      </w:r>
      <w:r>
        <w:rPr>
          <w:rFonts w:ascii="Consolas" w:hAnsi="Consolas" w:eastAsia="宋体" w:cs="宋体"/>
          <w:color w:val="000000"/>
          <w:kern w:val="0"/>
          <w:sz w:val="24"/>
          <w:szCs w:val="24"/>
        </w:rPr>
        <w:t xml:space="preserve"> (dt == </w:t>
      </w:r>
      <w:r>
        <w:rPr>
          <w:rFonts w:ascii="Consolas" w:hAnsi="Consolas" w:eastAsia="宋体" w:cs="宋体"/>
          <w:color w:val="0000FF"/>
          <w:kern w:val="0"/>
          <w:sz w:val="24"/>
          <w:szCs w:val="24"/>
        </w:rPr>
        <w:t>null</w:t>
      </w:r>
      <w:r>
        <w:rPr>
          <w:rFonts w:ascii="Consolas" w:hAnsi="Consolas" w:eastAsia="宋体" w:cs="宋体"/>
          <w:color w:val="000000"/>
          <w:kern w:val="0"/>
          <w:sz w:val="24"/>
          <w:szCs w:val="24"/>
        </w:rPr>
        <w:t xml:space="preserve">) </w:t>
      </w:r>
      <w:r>
        <w:rPr>
          <w:rFonts w:ascii="Consolas" w:hAnsi="Consolas" w:eastAsia="宋体" w:cs="宋体"/>
          <w:color w:val="0000FF"/>
          <w:kern w:val="0"/>
          <w:sz w:val="24"/>
          <w:szCs w:val="24"/>
        </w:rPr>
        <w:t>return</w:t>
      </w:r>
      <w:r>
        <w:rPr>
          <w:rFonts w:ascii="Consolas" w:hAnsi="Consolas" w:eastAsia="宋体" w:cs="宋体"/>
          <w:color w:val="000000"/>
          <w:kern w:val="0"/>
          <w:sz w:val="24"/>
          <w:szCs w:val="24"/>
        </w:rPr>
        <w:t xml:space="preserve"> </w:t>
      </w:r>
      <w:r>
        <w:rPr>
          <w:rFonts w:ascii="Consolas" w:hAnsi="Consolas" w:eastAsia="宋体" w:cs="宋体"/>
          <w:color w:val="0000FF"/>
          <w:kern w:val="0"/>
          <w:sz w:val="24"/>
          <w:szCs w:val="24"/>
        </w:rPr>
        <w:t>null</w:t>
      </w:r>
      <w:r>
        <w:rPr>
          <w:rFonts w:ascii="Consolas" w:hAnsi="Consolas" w:eastAsia="宋体" w:cs="宋体"/>
          <w:color w:val="000000"/>
          <w:kern w:val="0"/>
          <w:sz w:val="24"/>
          <w:szCs w:val="24"/>
        </w:rPr>
        <w:t>;</w:t>
      </w:r>
    </w:p>
    <w:p>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0000FF"/>
          <w:kern w:val="0"/>
          <w:sz w:val="24"/>
          <w:szCs w:val="24"/>
        </w:rPr>
        <w:t>if</w:t>
      </w:r>
      <w:r>
        <w:rPr>
          <w:rFonts w:ascii="Consolas" w:hAnsi="Consolas" w:eastAsia="宋体" w:cs="宋体"/>
          <w:color w:val="000000"/>
          <w:kern w:val="0"/>
          <w:sz w:val="24"/>
          <w:szCs w:val="24"/>
        </w:rPr>
        <w:t xml:space="preserve"> (dt.Rows.Count &lt;= 0) </w:t>
      </w:r>
      <w:r>
        <w:rPr>
          <w:rFonts w:ascii="Consolas" w:hAnsi="Consolas" w:eastAsia="宋体" w:cs="宋体"/>
          <w:color w:val="0000FF"/>
          <w:kern w:val="0"/>
          <w:sz w:val="24"/>
          <w:szCs w:val="24"/>
        </w:rPr>
        <w:t>return</w:t>
      </w:r>
      <w:r>
        <w:rPr>
          <w:rFonts w:ascii="Consolas" w:hAnsi="Consolas" w:eastAsia="宋体" w:cs="宋体"/>
          <w:color w:val="000000"/>
          <w:kern w:val="0"/>
          <w:sz w:val="24"/>
          <w:szCs w:val="24"/>
        </w:rPr>
        <w:t xml:space="preserve"> </w:t>
      </w:r>
      <w:r>
        <w:rPr>
          <w:rFonts w:ascii="Consolas" w:hAnsi="Consolas" w:eastAsia="宋体" w:cs="宋体"/>
          <w:color w:val="0000FF"/>
          <w:kern w:val="0"/>
          <w:sz w:val="24"/>
          <w:szCs w:val="24"/>
        </w:rPr>
        <w:t>null</w:t>
      </w:r>
      <w:r>
        <w:rPr>
          <w:rFonts w:ascii="Consolas" w:hAnsi="Consolas" w:eastAsia="宋体" w:cs="宋体"/>
          <w:color w:val="000000"/>
          <w:kern w:val="0"/>
          <w:sz w:val="24"/>
          <w:szCs w:val="24"/>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w:t>
      </w:r>
    </w:p>
    <w:p>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List&lt;Entity&gt; list = </w:t>
      </w:r>
      <w:r>
        <w:rPr>
          <w:rFonts w:ascii="Consolas" w:hAnsi="Consolas" w:eastAsia="宋体" w:cs="宋体"/>
          <w:color w:val="0000FF"/>
          <w:kern w:val="0"/>
          <w:sz w:val="24"/>
          <w:szCs w:val="24"/>
        </w:rPr>
        <w:t>new</w:t>
      </w:r>
      <w:r>
        <w:rPr>
          <w:rFonts w:ascii="Consolas" w:hAnsi="Consolas" w:eastAsia="宋体" w:cs="宋体"/>
          <w:color w:val="000000"/>
          <w:kern w:val="0"/>
          <w:sz w:val="24"/>
          <w:szCs w:val="24"/>
        </w:rPr>
        <w:t xml:space="preserve"> List&lt;Entity&gt;();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list = (from DataRow dr </w:t>
      </w:r>
      <w:r>
        <w:rPr>
          <w:rFonts w:ascii="Consolas" w:hAnsi="Consolas" w:eastAsia="宋体" w:cs="宋体"/>
          <w:color w:val="0000FF"/>
          <w:kern w:val="0"/>
          <w:sz w:val="24"/>
          <w:szCs w:val="24"/>
        </w:rPr>
        <w:t>in</w:t>
      </w:r>
      <w:r>
        <w:rPr>
          <w:rFonts w:ascii="Consolas" w:hAnsi="Consolas" w:eastAsia="宋体" w:cs="宋体"/>
          <w:color w:val="000000"/>
          <w:kern w:val="0"/>
          <w:sz w:val="24"/>
          <w:szCs w:val="24"/>
        </w:rPr>
        <w:t xml:space="preserve"> dt.Rows</w:t>
      </w:r>
    </w:p>
    <w:p>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select </w:t>
      </w:r>
      <w:r>
        <w:rPr>
          <w:rFonts w:ascii="Consolas" w:hAnsi="Consolas" w:eastAsia="宋体" w:cs="宋体"/>
          <w:color w:val="0000FF"/>
          <w:kern w:val="0"/>
          <w:sz w:val="24"/>
          <w:szCs w:val="24"/>
        </w:rPr>
        <w:t>new</w:t>
      </w:r>
      <w:r>
        <w:rPr>
          <w:rFonts w:ascii="Consolas" w:hAnsi="Consolas" w:eastAsia="宋体" w:cs="宋体"/>
          <w:color w:val="000000"/>
          <w:kern w:val="0"/>
          <w:sz w:val="24"/>
          <w:szCs w:val="24"/>
        </w:rPr>
        <w:t xml:space="preserve"> Entity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PID = Int32.Parse(dr[</w:t>
      </w:r>
      <w:r>
        <w:rPr>
          <w:rFonts w:ascii="Consolas" w:hAnsi="Consolas" w:eastAsia="宋体" w:cs="宋体"/>
          <w:color w:val="006080"/>
          <w:kern w:val="0"/>
          <w:sz w:val="24"/>
          <w:szCs w:val="24"/>
        </w:rPr>
        <w:t>"PID"</w:t>
      </w:r>
      <w:r>
        <w:rPr>
          <w:rFonts w:ascii="Consolas" w:hAnsi="Consolas" w:eastAsia="宋体" w:cs="宋体"/>
          <w:color w:val="000000"/>
          <w:kern w:val="0"/>
          <w:sz w:val="24"/>
          <w:szCs w:val="24"/>
        </w:rPr>
        <w:t>].ToString()),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PName = dr[</w:t>
      </w:r>
      <w:r>
        <w:rPr>
          <w:rFonts w:ascii="Consolas" w:hAnsi="Consolas" w:eastAsia="宋体" w:cs="宋体"/>
          <w:color w:val="006080"/>
          <w:kern w:val="0"/>
          <w:sz w:val="24"/>
          <w:szCs w:val="24"/>
        </w:rPr>
        <w:t>"PName"</w:t>
      </w:r>
      <w:r>
        <w:rPr>
          <w:rFonts w:ascii="Consolas" w:hAnsi="Consolas" w:eastAsia="宋体" w:cs="宋体"/>
          <w:color w:val="000000"/>
          <w:kern w:val="0"/>
          <w:sz w:val="24"/>
          <w:szCs w:val="24"/>
        </w:rPr>
        <w:t>].ToString(),</w:t>
      </w:r>
    </w:p>
    <w:p>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PPass = dr[</w:t>
      </w:r>
      <w:r>
        <w:rPr>
          <w:rFonts w:ascii="Consolas" w:hAnsi="Consolas" w:eastAsia="宋体" w:cs="宋体"/>
          <w:color w:val="006080"/>
          <w:kern w:val="0"/>
          <w:sz w:val="24"/>
          <w:szCs w:val="24"/>
        </w:rPr>
        <w:t>"PPass"</w:t>
      </w:r>
      <w:r>
        <w:rPr>
          <w:rFonts w:ascii="Consolas" w:hAnsi="Consolas" w:eastAsia="宋体" w:cs="宋体"/>
          <w:color w:val="000000"/>
          <w:kern w:val="0"/>
          <w:sz w:val="24"/>
          <w:szCs w:val="24"/>
        </w:rPr>
        <w:t>].ToString(),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PAddr = dr[</w:t>
      </w:r>
      <w:r>
        <w:rPr>
          <w:rFonts w:ascii="Consolas" w:hAnsi="Consolas" w:eastAsia="宋体" w:cs="宋体"/>
          <w:color w:val="006080"/>
          <w:kern w:val="0"/>
          <w:sz w:val="24"/>
          <w:szCs w:val="24"/>
        </w:rPr>
        <w:t>"PAddr"</w:t>
      </w:r>
      <w:r>
        <w:rPr>
          <w:rFonts w:ascii="Consolas" w:hAnsi="Consolas" w:eastAsia="宋体" w:cs="宋体"/>
          <w:color w:val="000000"/>
          <w:kern w:val="0"/>
          <w:sz w:val="24"/>
          <w:szCs w:val="24"/>
        </w:rPr>
        <w:t>].ToString()</w:t>
      </w:r>
    </w:p>
    <w:p>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}).ToList();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0000FF"/>
          <w:kern w:val="0"/>
          <w:sz w:val="24"/>
          <w:szCs w:val="24"/>
        </w:rPr>
        <w:t>return</w:t>
      </w:r>
      <w:r>
        <w:rPr>
          <w:rFonts w:ascii="Consolas" w:hAnsi="Consolas" w:eastAsia="宋体" w:cs="宋体"/>
          <w:color w:val="000000"/>
          <w:kern w:val="0"/>
          <w:sz w:val="24"/>
          <w:szCs w:val="24"/>
        </w:rPr>
        <w:t xml:space="preserve"> list;</w:t>
      </w:r>
    </w:p>
    <w:p>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spacing w:before="150" w:after="150"/>
        <w:jc w:val="left"/>
        <w:rPr>
          <w:rFonts w:ascii="Arial" w:hAnsi="Arial" w:eastAsia="宋体" w:cs="Arial"/>
          <w:color w:val="000000"/>
          <w:kern w:val="0"/>
          <w:szCs w:val="21"/>
        </w:rPr>
      </w:pPr>
      <w:r>
        <w:rPr>
          <w:rFonts w:ascii="Arial" w:hAnsi="Arial" w:eastAsia="宋体" w:cs="Arial"/>
          <w:color w:val="000000"/>
          <w:kern w:val="0"/>
          <w:szCs w:val="21"/>
        </w:rPr>
        <w:t>代码很简单，就是通过循环赋值而已。这里我用的Model测试类如下：</w:t>
      </w:r>
    </w:p>
    <w:p/>
    <w:p/>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TTradeDetail</w:t>
      </w:r>
      <w:r>
        <w:rPr>
          <w:rFonts w:ascii="新宋体" w:eastAsia="新宋体" w:cs="新宋体"/>
          <w:kern w:val="0"/>
          <w:sz w:val="19"/>
          <w:szCs w:val="19"/>
        </w:rPr>
        <w:t xml:space="preserve"> </w:t>
      </w:r>
      <w:r>
        <w:rPr>
          <w:rFonts w:ascii="新宋体" w:eastAsia="新宋体" w:cs="新宋体"/>
          <w:color w:val="008080"/>
          <w:kern w:val="0"/>
          <w:sz w:val="19"/>
          <w:szCs w:val="19"/>
        </w:rPr>
        <w:t>a</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808080"/>
          <w:kern w:val="0"/>
          <w:sz w:val="19"/>
          <w:szCs w:val="19"/>
        </w:rPr>
        <w:t>LEFT</w:t>
      </w:r>
      <w:r>
        <w:rPr>
          <w:rFonts w:ascii="新宋体" w:eastAsia="新宋体" w:cs="新宋体"/>
          <w:kern w:val="0"/>
          <w:sz w:val="19"/>
          <w:szCs w:val="19"/>
        </w:rPr>
        <w:t xml:space="preserve"> </w:t>
      </w:r>
      <w:r>
        <w:rPr>
          <w:rFonts w:ascii="新宋体" w:eastAsia="新宋体" w:cs="新宋体"/>
          <w:color w:val="808080"/>
          <w:kern w:val="0"/>
          <w:sz w:val="19"/>
          <w:szCs w:val="19"/>
        </w:rPr>
        <w:t>JOIN</w:t>
      </w:r>
      <w:r>
        <w:rPr>
          <w:rFonts w:ascii="新宋体" w:eastAsia="新宋体" w:cs="新宋体"/>
          <w:kern w:val="0"/>
          <w:sz w:val="19"/>
          <w:szCs w:val="19"/>
        </w:rPr>
        <w:t xml:space="preserve"> </w:t>
      </w:r>
      <w:r>
        <w:rPr>
          <w:rFonts w:ascii="新宋体" w:eastAsia="新宋体" w:cs="新宋体"/>
          <w:color w:val="008080"/>
          <w:kern w:val="0"/>
          <w:sz w:val="19"/>
          <w:szCs w:val="19"/>
        </w:rPr>
        <w:t>TTrdCapRpt</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kern w:val="0"/>
          <w:sz w:val="19"/>
          <w:szCs w:val="19"/>
        </w:rPr>
        <w:t xml:space="preserve"> </w:t>
      </w:r>
      <w:r>
        <w:rPr>
          <w:rFonts w:ascii="新宋体" w:eastAsia="新宋体" w:cs="新宋体"/>
          <w:color w:val="0000FF"/>
          <w:kern w:val="0"/>
          <w:sz w:val="19"/>
          <w:szCs w:val="19"/>
        </w:rPr>
        <w:t xml:space="preserve">ON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CASE</w:t>
      </w:r>
      <w:r>
        <w:rPr>
          <w:rFonts w:ascii="新宋体" w:eastAsia="新宋体" w:cs="新宋体"/>
          <w:kern w:val="0"/>
          <w:sz w:val="19"/>
          <w:szCs w:val="19"/>
        </w:rPr>
        <w:t xml:space="preserve"> </w:t>
      </w:r>
      <w:r>
        <w:rPr>
          <w:rFonts w:ascii="新宋体" w:eastAsia="新宋体" w:cs="新宋体"/>
          <w:color w:val="008080"/>
          <w:kern w:val="0"/>
          <w:sz w:val="19"/>
          <w:szCs w:val="19"/>
        </w:rPr>
        <w:t>OpenSide</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WHEN</w:t>
      </w:r>
      <w:r>
        <w:rPr>
          <w:rFonts w:ascii="新宋体" w:eastAsia="新宋体" w:cs="新宋体"/>
          <w:kern w:val="0"/>
          <w:sz w:val="19"/>
          <w:szCs w:val="19"/>
        </w:rPr>
        <w:t xml:space="preserve"> 1 </w:t>
      </w:r>
      <w:r>
        <w:rPr>
          <w:rFonts w:ascii="新宋体" w:eastAsia="新宋体" w:cs="新宋体"/>
          <w:color w:val="0000FF"/>
          <w:kern w:val="0"/>
          <w:sz w:val="19"/>
          <w:szCs w:val="19"/>
        </w:rPr>
        <w:t>THEN</w:t>
      </w:r>
      <w:r>
        <w:rPr>
          <w:rFonts w:ascii="新宋体" w:eastAsia="新宋体" w:cs="新宋体"/>
          <w:kern w:val="0"/>
          <w:sz w:val="19"/>
          <w:szCs w:val="19"/>
        </w:rPr>
        <w:t xml:space="preserve"> </w:t>
      </w:r>
      <w:r>
        <w:rPr>
          <w:rFonts w:ascii="新宋体" w:eastAsia="新宋体" w:cs="新宋体"/>
          <w:color w:val="008080"/>
          <w:kern w:val="0"/>
          <w:sz w:val="19"/>
          <w:szCs w:val="19"/>
        </w:rPr>
        <w:t>LongRptID</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ELSE</w:t>
      </w:r>
      <w:r>
        <w:rPr>
          <w:rFonts w:ascii="新宋体" w:eastAsia="新宋体" w:cs="新宋体"/>
          <w:kern w:val="0"/>
          <w:sz w:val="19"/>
          <w:szCs w:val="19"/>
        </w:rPr>
        <w:t xml:space="preserve"> </w:t>
      </w:r>
      <w:r>
        <w:rPr>
          <w:rFonts w:ascii="新宋体" w:eastAsia="新宋体" w:cs="新宋体"/>
          <w:color w:val="008080"/>
          <w:kern w:val="0"/>
          <w:sz w:val="19"/>
          <w:szCs w:val="19"/>
        </w:rPr>
        <w:t>ShortRptID</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END</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RptID</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CloseFlag</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FF0000"/>
          <w:kern w:val="0"/>
          <w:sz w:val="19"/>
          <w:szCs w:val="19"/>
        </w:rPr>
        <w:t>'Y'</w:t>
      </w:r>
    </w:p>
    <w:p>
      <w:pPr>
        <w:autoSpaceDE w:val="0"/>
        <w:autoSpaceDN w:val="0"/>
        <w:adjustRightInd w:val="0"/>
        <w:jc w:val="left"/>
        <w:rPr>
          <w:rFonts w:ascii="新宋体" w:eastAsia="新宋体" w:cs="新宋体"/>
          <w:color w:val="808080"/>
          <w:kern w:val="0"/>
          <w:sz w:val="19"/>
          <w:szCs w:val="19"/>
        </w:rPr>
      </w:pPr>
      <w:r>
        <w:rPr>
          <w:rFonts w:ascii="新宋体" w:eastAsia="新宋体" w:cs="新宋体"/>
          <w:kern w:val="0"/>
          <w:sz w:val="19"/>
          <w:szCs w:val="19"/>
        </w:rPr>
        <w:t xml:space="preserve">        </w:t>
      </w:r>
      <w:r>
        <w:rPr>
          <w:rFonts w:ascii="新宋体" w:eastAsia="新宋体" w:cs="新宋体"/>
          <w:color w:val="808080"/>
          <w:kern w:val="0"/>
          <w:sz w:val="19"/>
          <w:szCs w:val="19"/>
        </w:rPr>
        <w:t>AND</w:t>
      </w:r>
      <w:r>
        <w:rPr>
          <w:rFonts w:ascii="新宋体" w:eastAsia="新宋体" w:cs="新宋体"/>
          <w:kern w:val="0"/>
          <w:sz w:val="19"/>
          <w:szCs w:val="19"/>
        </w:rPr>
        <w:t xml:space="preserve"> </w:t>
      </w:r>
      <w:r>
        <w:rPr>
          <w:rFonts w:ascii="新宋体" w:eastAsia="新宋体" w:cs="新宋体"/>
          <w:color w:val="008080"/>
          <w:kern w:val="0"/>
          <w:sz w:val="19"/>
          <w:szCs w:val="19"/>
        </w:rPr>
        <w:t>LastUpdateDT</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FF00FF"/>
          <w:kern w:val="0"/>
          <w:sz w:val="19"/>
          <w:szCs w:val="19"/>
        </w:rPr>
        <w:t>CONVERT</w:t>
      </w:r>
      <w:r>
        <w:rPr>
          <w:rFonts w:ascii="新宋体" w:eastAsia="新宋体" w:cs="新宋体"/>
          <w:color w:val="808080"/>
          <w:kern w:val="0"/>
          <w:sz w:val="19"/>
          <w:szCs w:val="19"/>
        </w:rPr>
        <w:t>(</w:t>
      </w:r>
      <w:r>
        <w:rPr>
          <w:rFonts w:ascii="新宋体" w:eastAsia="新宋体" w:cs="新宋体"/>
          <w:color w:val="0000FF"/>
          <w:kern w:val="0"/>
          <w:sz w:val="19"/>
          <w:szCs w:val="19"/>
        </w:rPr>
        <w:t>VARCHAR</w:t>
      </w:r>
      <w:r>
        <w:rPr>
          <w:rFonts w:ascii="新宋体" w:eastAsia="新宋体" w:cs="新宋体"/>
          <w:color w:val="808080"/>
          <w:kern w:val="0"/>
          <w:sz w:val="19"/>
          <w:szCs w:val="19"/>
        </w:rPr>
        <w:t>(</w:t>
      </w:r>
      <w:r>
        <w:rPr>
          <w:rFonts w:ascii="新宋体" w:eastAsia="新宋体" w:cs="新宋体"/>
          <w:kern w:val="0"/>
          <w:sz w:val="19"/>
          <w:szCs w:val="19"/>
        </w:rPr>
        <w:t>10</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FF00FF"/>
          <w:kern w:val="0"/>
          <w:sz w:val="19"/>
          <w:szCs w:val="19"/>
        </w:rPr>
        <w:t>GETDATE</w:t>
      </w:r>
      <w:r>
        <w:rPr>
          <w:rFonts w:ascii="新宋体" w:eastAsia="新宋体" w:cs="新宋体"/>
          <w:color w:val="808080"/>
          <w:kern w:val="0"/>
          <w:sz w:val="19"/>
          <w:szCs w:val="19"/>
        </w:rPr>
        <w:t>(),</w:t>
      </w:r>
      <w:r>
        <w:rPr>
          <w:rFonts w:ascii="新宋体" w:eastAsia="新宋体" w:cs="新宋体"/>
          <w:kern w:val="0"/>
          <w:sz w:val="19"/>
          <w:szCs w:val="19"/>
        </w:rPr>
        <w:t xml:space="preserve"> 23</w:t>
      </w:r>
      <w:r>
        <w:rPr>
          <w:rFonts w:ascii="新宋体" w:eastAsia="新宋体" w:cs="新宋体"/>
          <w:color w:val="808080"/>
          <w:kern w:val="0"/>
          <w:sz w:val="19"/>
          <w:szCs w:val="19"/>
        </w:rPr>
        <w:t>)</w:t>
      </w:r>
    </w:p>
    <w:p/>
    <w:p/>
    <w:p/>
    <w:p/>
    <w:p>
      <w:pPr>
        <w:autoSpaceDE w:val="0"/>
        <w:autoSpaceDN w:val="0"/>
        <w:adjustRightInd w:val="0"/>
        <w:jc w:val="left"/>
        <w:rPr>
          <w:rFonts w:ascii="新宋体" w:eastAsia="新宋体" w:cs="新宋体"/>
          <w:kern w:val="0"/>
          <w:sz w:val="19"/>
          <w:szCs w:val="19"/>
        </w:rPr>
      </w:pPr>
      <w:r>
        <w:rPr>
          <w:rFonts w:ascii="新宋体" w:eastAsia="新宋体" w:cs="新宋体"/>
          <w:color w:val="808080"/>
          <w:kern w:val="0"/>
          <w:sz w:val="19"/>
          <w:szCs w:val="19"/>
        </w:rPr>
        <w:t>LEFT</w:t>
      </w:r>
      <w:r>
        <w:rPr>
          <w:rFonts w:ascii="新宋体" w:eastAsia="新宋体" w:cs="新宋体"/>
          <w:kern w:val="0"/>
          <w:sz w:val="19"/>
          <w:szCs w:val="19"/>
        </w:rPr>
        <w:t xml:space="preserve"> </w:t>
      </w:r>
      <w:r>
        <w:rPr>
          <w:rFonts w:ascii="新宋体" w:eastAsia="新宋体" w:cs="新宋体"/>
          <w:color w:val="808080"/>
          <w:kern w:val="0"/>
          <w:sz w:val="19"/>
          <w:szCs w:val="19"/>
        </w:rPr>
        <w:t>JOIN</w:t>
      </w:r>
      <w:r>
        <w:rPr>
          <w:rFonts w:ascii="新宋体" w:eastAsia="新宋体" w:cs="新宋体"/>
          <w:kern w:val="0"/>
          <w:sz w:val="19"/>
          <w:szCs w:val="19"/>
        </w:rPr>
        <w:t xml:space="preserve"> </w:t>
      </w:r>
      <w:r>
        <w:rPr>
          <w:rFonts w:ascii="新宋体" w:eastAsia="新宋体" w:cs="新宋体"/>
          <w:color w:val="008080"/>
          <w:kern w:val="0"/>
          <w:sz w:val="19"/>
          <w:szCs w:val="19"/>
        </w:rPr>
        <w:t>TTrdCapRpt</w:t>
      </w:r>
      <w:r>
        <w:rPr>
          <w:rFonts w:ascii="新宋体" w:eastAsia="新宋体" w:cs="新宋体"/>
          <w:kern w:val="0"/>
          <w:sz w:val="19"/>
          <w:szCs w:val="19"/>
        </w:rPr>
        <w:t xml:space="preserve"> </w:t>
      </w:r>
      <w:r>
        <w:rPr>
          <w:rFonts w:ascii="新宋体" w:eastAsia="新宋体" w:cs="新宋体"/>
          <w:color w:val="008080"/>
          <w:kern w:val="0"/>
          <w:sz w:val="19"/>
          <w:szCs w:val="19"/>
        </w:rPr>
        <w:t>d</w:t>
      </w:r>
      <w:r>
        <w:rPr>
          <w:rFonts w:ascii="新宋体" w:eastAsia="新宋体" w:cs="新宋体"/>
          <w:kern w:val="0"/>
          <w:sz w:val="19"/>
          <w:szCs w:val="19"/>
        </w:rPr>
        <w:t xml:space="preserve"> </w:t>
      </w:r>
      <w:r>
        <w:rPr>
          <w:rFonts w:ascii="新宋体" w:eastAsia="新宋体" w:cs="新宋体"/>
          <w:color w:val="0000FF"/>
          <w:kern w:val="0"/>
          <w:sz w:val="19"/>
          <w:szCs w:val="19"/>
        </w:rPr>
        <w:t>ON</w:t>
      </w:r>
      <w:r>
        <w:rPr>
          <w:rFonts w:ascii="新宋体" w:eastAsia="新宋体" w:cs="新宋体"/>
          <w:kern w:val="0"/>
          <w:sz w:val="19"/>
          <w:szCs w:val="19"/>
        </w:rPr>
        <w:t xml:space="preserve"> </w:t>
      </w:r>
      <w:r>
        <w:rPr>
          <w:rFonts w:ascii="新宋体" w:eastAsia="新宋体" w:cs="新宋体"/>
          <w:color w:val="FF00FF"/>
          <w:kern w:val="0"/>
          <w:sz w:val="19"/>
          <w:szCs w:val="19"/>
        </w:rPr>
        <w:t>ISNULL</w:t>
      </w:r>
      <w:r>
        <w:rPr>
          <w:rFonts w:ascii="新宋体" w:eastAsia="新宋体" w:cs="新宋体"/>
          <w:color w:val="808080"/>
          <w:kern w:val="0"/>
          <w:sz w:val="19"/>
          <w:szCs w:val="19"/>
        </w:rPr>
        <w:t>(</w:t>
      </w:r>
      <w:r>
        <w:rPr>
          <w:rFonts w:ascii="新宋体" w:eastAsia="新宋体" w:cs="新宋体"/>
          <w:color w:val="008080"/>
          <w:kern w:val="0"/>
          <w:sz w:val="19"/>
          <w:szCs w:val="19"/>
        </w:rPr>
        <w:t>LongRptID</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ShortRptID</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d</w:t>
      </w:r>
      <w:r>
        <w:rPr>
          <w:rFonts w:ascii="新宋体" w:eastAsia="新宋体" w:cs="新宋体"/>
          <w:color w:val="808080"/>
          <w:kern w:val="0"/>
          <w:sz w:val="19"/>
          <w:szCs w:val="19"/>
        </w:rPr>
        <w:t>.</w:t>
      </w:r>
      <w:r>
        <w:rPr>
          <w:rFonts w:ascii="新宋体" w:eastAsia="新宋体" w:cs="新宋体"/>
          <w:color w:val="008080"/>
          <w:kern w:val="0"/>
          <w:sz w:val="19"/>
          <w:szCs w:val="19"/>
        </w:rPr>
        <w:t>RptID</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CloseFlag</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FF0000"/>
          <w:kern w:val="0"/>
          <w:sz w:val="19"/>
          <w:szCs w:val="19"/>
        </w:rPr>
        <w:t>'N'</w:t>
      </w:r>
    </w:p>
    <w:p>
      <w:pPr>
        <w:autoSpaceDE w:val="0"/>
        <w:autoSpaceDN w:val="0"/>
        <w:adjustRightInd w:val="0"/>
        <w:jc w:val="left"/>
        <w:rPr>
          <w:rFonts w:ascii="新宋体" w:eastAsia="新宋体" w:cs="新宋体"/>
          <w:color w:val="FF0000"/>
          <w:kern w:val="0"/>
          <w:sz w:val="19"/>
          <w:szCs w:val="19"/>
        </w:rPr>
      </w:pPr>
      <w:r>
        <w:rPr>
          <w:rFonts w:ascii="新宋体" w:eastAsia="新宋体" w:cs="新宋体"/>
          <w:kern w:val="0"/>
          <w:sz w:val="19"/>
          <w:szCs w:val="19"/>
        </w:rPr>
        <w:t xml:space="preserve">                    </w:t>
      </w:r>
      <w:r>
        <w:rPr>
          <w:rFonts w:ascii="新宋体" w:eastAsia="新宋体" w:cs="新宋体"/>
          <w:color w:val="808080"/>
          <w:kern w:val="0"/>
          <w:sz w:val="19"/>
          <w:szCs w:val="19"/>
        </w:rPr>
        <w:t>AND</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MQMSecType</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FF0000"/>
          <w:kern w:val="0"/>
          <w:sz w:val="19"/>
          <w:szCs w:val="19"/>
        </w:rPr>
        <w:t>'FUT'</w:t>
      </w:r>
    </w:p>
    <w:p/>
    <w:p/>
    <w:p>
      <w:r>
        <w:rPr>
          <w:rFonts w:hint="eastAsia"/>
        </w:rPr>
        <w:t>状态为18，表示期权行权反向插入的期货成交，状态为4和5表示期权行权后的状态</w:t>
      </w:r>
    </w:p>
    <w:p/>
    <w:p/>
    <w:p/>
    <w:p>
      <w:r>
        <w:rPr>
          <w:rFonts w:hint="eastAsia"/>
        </w:rPr>
        <w:t>Trade</w:t>
      </w:r>
      <w:r>
        <w:t>T</w:t>
      </w:r>
      <w:r>
        <w:rPr>
          <w:rFonts w:hint="eastAsia"/>
        </w:rPr>
        <w:t>ype状态为0的为正常成交，3</w:t>
      </w:r>
      <w:r>
        <w:t>为移仓</w:t>
      </w:r>
      <w:r>
        <w:rPr>
          <w:rFonts w:hint="eastAsia"/>
        </w:rPr>
        <w:t>，为-1的是手动插入，2未E</w:t>
      </w:r>
      <w:r>
        <w:t>FP,</w:t>
      </w:r>
      <w:r>
        <w:rPr>
          <w:rFonts w:hint="eastAsia"/>
          <w:lang w:val="en-US" w:eastAsia="zh-CN"/>
        </w:rPr>
        <w:t>A0为交割，</w:t>
      </w:r>
      <w:r>
        <w:rPr>
          <w:rFonts w:hint="eastAsia"/>
        </w:rPr>
        <w:t>rpttype为</w:t>
      </w:r>
      <w:r>
        <w:rPr>
          <w:rFonts w:hint="eastAsia"/>
          <w:lang w:val="en-US" w:eastAsia="zh-CN"/>
        </w:rPr>
        <w:t>A0</w:t>
      </w:r>
      <w:r>
        <w:rPr>
          <w:rFonts w:hint="eastAsia"/>
        </w:rPr>
        <w:t>为交割，都不收费，</w:t>
      </w:r>
      <w:r>
        <w:rPr>
          <w:rFonts w:hint="eastAsia"/>
          <w:lang w:val="en-US" w:eastAsia="zh-CN"/>
        </w:rPr>
        <w:t>但在30.7的交割可能要收交易所费用。</w:t>
      </w:r>
      <w:r>
        <w:rPr>
          <w:rFonts w:hint="eastAsia"/>
        </w:rPr>
        <w:t>但在listingreport中需要展示，平赢浮盈模块需要展示</w:t>
      </w:r>
    </w:p>
    <w:p/>
    <w:p>
      <w:pPr>
        <w:rPr>
          <w:rFonts w:hint="default" w:eastAsiaTheme="minorEastAsia"/>
          <w:lang w:val="en-US" w:eastAsia="zh-CN"/>
        </w:rPr>
      </w:pPr>
      <w:r>
        <w:t>Vem</w:t>
      </w:r>
      <w:r>
        <w:rPr>
          <w:rFonts w:hint="eastAsia"/>
        </w:rPr>
        <w:t>uType</w:t>
      </w:r>
      <w:r>
        <w:t xml:space="preserve"> </w:t>
      </w:r>
      <w:r>
        <w:rPr>
          <w:rFonts w:hint="eastAsia"/>
        </w:rPr>
        <w:t>为</w:t>
      </w:r>
      <w:r>
        <w:t>E</w:t>
      </w:r>
      <w:r>
        <w:rPr>
          <w:rFonts w:hint="eastAsia"/>
        </w:rPr>
        <w:t>电子盘，为D交割，为M手动插入</w:t>
      </w:r>
      <w:r>
        <w:t>,</w:t>
      </w:r>
      <w:r>
        <w:rPr>
          <w:rFonts w:hint="eastAsia"/>
        </w:rPr>
        <w:t>为</w:t>
      </w:r>
      <w:r>
        <w:t>X</w:t>
      </w:r>
      <w:r>
        <w:rPr>
          <w:rFonts w:hint="eastAsia"/>
        </w:rPr>
        <w:t>移仓，为O行权插入的状态为4</w:t>
      </w:r>
      <w:r>
        <w:t xml:space="preserve"> 或</w:t>
      </w:r>
      <w:r>
        <w:rPr>
          <w:rFonts w:hint="eastAsia"/>
        </w:rPr>
        <w:t>5的期权成交（Y），或者是状态为1</w:t>
      </w:r>
      <w:r>
        <w:t>8的期货成交</w:t>
      </w:r>
      <w:r>
        <w:rPr>
          <w:rFonts w:hint="eastAsia"/>
        </w:rPr>
        <w:t>（N）,</w:t>
      </w:r>
      <w:r>
        <w:t>EFP</w:t>
      </w:r>
      <w:r>
        <w:rPr>
          <w:rFonts w:hint="eastAsia"/>
          <w:lang w:val="en-US" w:eastAsia="zh-CN"/>
        </w:rPr>
        <w:t>为X</w:t>
      </w:r>
    </w:p>
    <w:p/>
    <w:p/>
    <w:p>
      <w:pPr>
        <w:rPr>
          <w:rFonts w:hint="default" w:eastAsiaTheme="minorEastAsia"/>
          <w:lang w:val="en-US" w:eastAsia="zh-CN"/>
        </w:rPr>
      </w:pPr>
      <w:r>
        <w:rPr>
          <w:rFonts w:hint="eastAsia"/>
          <w:lang w:val="en-US" w:eastAsia="zh-CN"/>
        </w:rPr>
        <w:t>新增一个反向事件合约的类型，TrdTyp=4并且rpttyp=Event</w:t>
      </w:r>
    </w:p>
    <w:p/>
    <w:p>
      <w:r>
        <w:rPr>
          <w:rFonts w:hint="eastAsia"/>
        </w:rPr>
        <w:t>平仓前会先调用交割的方法，这个合约，这个产品的结算日期等于今天的日期的期货，就需要添加反向持仓去平掉</w:t>
      </w:r>
      <w:r>
        <w:rPr>
          <w:rFonts w:ascii="新宋体" w:eastAsia="新宋体" w:cs="新宋体"/>
          <w:color w:val="A31515"/>
          <w:kern w:val="0"/>
          <w:sz w:val="24"/>
          <w:szCs w:val="24"/>
          <w:highlight w:val="white"/>
        </w:rPr>
        <w:t>TTradeDetail</w:t>
      </w:r>
      <w:r>
        <w:rPr>
          <w:rFonts w:hint="eastAsia" w:ascii="新宋体" w:eastAsia="新宋体" w:cs="新宋体"/>
          <w:color w:val="A31515"/>
          <w:kern w:val="0"/>
          <w:sz w:val="24"/>
          <w:szCs w:val="24"/>
          <w:highlight w:val="white"/>
        </w:rPr>
        <w:t>的仓位进行交割</w:t>
      </w:r>
      <w:r>
        <w:t>，</w:t>
      </w:r>
      <w:r>
        <w:rPr>
          <w:rFonts w:hint="eastAsia"/>
        </w:rPr>
        <w:t>交割必须有结算价，否则跳过不交割。平仓的时候结算价还没出来，柜台交割比清算晚一天，但是</w:t>
      </w:r>
      <w:r>
        <w:t>经查</w:t>
      </w:r>
      <w:r>
        <w:rPr>
          <w:rFonts w:hint="eastAsia"/>
        </w:rPr>
        <w:t>发现ExpirationCheck的最后交割日是取得</w:t>
      </w:r>
      <w:r>
        <w:t>LastTradeDate</w:t>
      </w:r>
      <w:r>
        <w:rPr>
          <w:rFonts w:hint="eastAsia"/>
        </w:rPr>
        <w:t>，</w:t>
      </w:r>
      <w:r>
        <w:t>而自动交割取得是SettlementDate</w:t>
      </w:r>
      <w:r>
        <w:rPr>
          <w:rFonts w:hint="eastAsia"/>
        </w:rPr>
        <w:t>？，</w:t>
      </w:r>
      <w:r>
        <w:t>这两个字段大部分数据都意思相同</w:t>
      </w:r>
      <w:r>
        <w:rPr>
          <w:rFonts w:hint="eastAsia"/>
        </w:rPr>
        <w:t>，</w:t>
      </w:r>
      <w:r>
        <w:t>但有部分行相差几天</w:t>
      </w:r>
      <w:r>
        <w:rPr>
          <w:rFonts w:hint="eastAsia"/>
        </w:rPr>
        <w:t>。有的确实settlement date会晚几天，但如果超过last trade day还不平仓，结果还是现货交割，那就麻烦了</w:t>
      </w:r>
    </w:p>
    <w:p/>
    <w:p/>
    <w:p/>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8000"/>
          <w:kern w:val="0"/>
          <w:sz w:val="24"/>
          <w:szCs w:val="24"/>
          <w:highlight w:val="white"/>
        </w:rPr>
        <w:t>//593</w:t>
      </w:r>
      <w:r>
        <w:rPr>
          <w:rFonts w:hint="eastAsia" w:ascii="新宋体" w:eastAsia="新宋体" w:cs="新宋体"/>
          <w:color w:val="008000"/>
          <w:kern w:val="0"/>
          <w:sz w:val="24"/>
          <w:szCs w:val="24"/>
          <w:highlight w:val="white"/>
        </w:rPr>
        <w:t>比对</w:t>
      </w:r>
    </w:p>
    <w:p>
      <w:pPr>
        <w:rPr>
          <w:rFonts w:ascii="新宋体" w:eastAsia="新宋体" w:cs="新宋体"/>
          <w:color w:val="008000"/>
          <w:kern w:val="0"/>
          <w:sz w:val="24"/>
          <w:szCs w:val="24"/>
        </w:rPr>
      </w:pPr>
      <w:r>
        <w:rPr>
          <w:rFonts w:ascii="新宋体" w:eastAsia="新宋体" w:cs="新宋体"/>
          <w:color w:val="000000"/>
          <w:kern w:val="0"/>
          <w:sz w:val="24"/>
          <w:szCs w:val="24"/>
          <w:highlight w:val="white"/>
        </w:rPr>
        <w:t xml:space="preserve">                    </w:t>
      </w:r>
      <w:r>
        <w:rPr>
          <w:rFonts w:ascii="新宋体" w:eastAsia="新宋体" w:cs="新宋体"/>
          <w:color w:val="2B91AF"/>
          <w:kern w:val="0"/>
          <w:sz w:val="24"/>
          <w:szCs w:val="24"/>
          <w:highlight w:val="white"/>
        </w:rPr>
        <w:t>CMEReport</w:t>
      </w:r>
      <w:r>
        <w:rPr>
          <w:rFonts w:ascii="新宋体" w:eastAsia="新宋体" w:cs="新宋体"/>
          <w:color w:val="000000"/>
          <w:kern w:val="0"/>
          <w:sz w:val="24"/>
          <w:szCs w:val="24"/>
          <w:highlight w:val="white"/>
        </w:rPr>
        <w:t>.DataCompare(config);</w:t>
      </w:r>
      <w:r>
        <w:rPr>
          <w:rFonts w:hint="eastAsia" w:ascii="新宋体" w:eastAsia="新宋体" w:cs="新宋体"/>
          <w:color w:val="000000"/>
          <w:kern w:val="0"/>
          <w:sz w:val="24"/>
          <w:szCs w:val="24"/>
          <w:highlight w:val="white"/>
        </w:rPr>
        <w:t>系统先通过ftp从cme下载</w:t>
      </w:r>
      <w:r>
        <w:rPr>
          <w:rFonts w:ascii="新宋体" w:eastAsia="新宋体" w:cs="新宋体"/>
          <w:color w:val="008000"/>
          <w:kern w:val="0"/>
          <w:sz w:val="24"/>
          <w:szCs w:val="24"/>
          <w:highlight w:val="white"/>
        </w:rPr>
        <w:t>download Trade Register Report file，</w:t>
      </w:r>
      <w:r>
        <w:rPr>
          <w:rFonts w:hint="eastAsia" w:ascii="新宋体" w:eastAsia="新宋体" w:cs="新宋体"/>
          <w:color w:val="008000"/>
          <w:kern w:val="0"/>
          <w:sz w:val="24"/>
          <w:szCs w:val="24"/>
          <w:highlight w:val="white"/>
        </w:rPr>
        <w:t>然后处理后入库到</w:t>
      </w:r>
      <w:bookmarkStart w:id="0" w:name="OLE_LINK1"/>
      <w:r>
        <w:rPr>
          <w:rFonts w:ascii="新宋体" w:eastAsia="新宋体" w:cs="新宋体"/>
          <w:color w:val="008000"/>
          <w:kern w:val="0"/>
          <w:sz w:val="24"/>
          <w:szCs w:val="24"/>
        </w:rPr>
        <w:t>TTrdRegRpt</w:t>
      </w:r>
      <w:bookmarkEnd w:id="0"/>
      <w:r>
        <w:rPr>
          <w:rFonts w:hint="eastAsia" w:ascii="新宋体" w:eastAsia="新宋体" w:cs="新宋体"/>
          <w:color w:val="008000"/>
          <w:kern w:val="0"/>
          <w:sz w:val="24"/>
          <w:szCs w:val="24"/>
        </w:rPr>
        <w:t>表，然后根据tybalance的数据与</w:t>
      </w:r>
      <w:r>
        <w:rPr>
          <w:rFonts w:ascii="新宋体" w:eastAsia="新宋体" w:cs="新宋体"/>
          <w:color w:val="008000"/>
          <w:kern w:val="0"/>
          <w:sz w:val="24"/>
          <w:szCs w:val="24"/>
        </w:rPr>
        <w:t>TTrdRegRpt</w:t>
      </w:r>
      <w:r>
        <w:rPr>
          <w:rFonts w:hint="eastAsia" w:ascii="新宋体" w:eastAsia="新宋体" w:cs="新宋体"/>
          <w:color w:val="008000"/>
          <w:kern w:val="0"/>
          <w:sz w:val="24"/>
          <w:szCs w:val="24"/>
        </w:rPr>
        <w:t>表的数据比对算出一个差值写到</w:t>
      </w:r>
      <w:r>
        <w:rPr>
          <w:rFonts w:ascii="新宋体" w:eastAsia="新宋体" w:cs="新宋体"/>
          <w:color w:val="008000"/>
          <w:kern w:val="0"/>
          <w:sz w:val="24"/>
          <w:szCs w:val="24"/>
        </w:rPr>
        <w:t>TTrdRegDiffenence</w:t>
      </w:r>
      <w:r>
        <w:rPr>
          <w:rFonts w:hint="eastAsia" w:ascii="新宋体" w:eastAsia="新宋体" w:cs="新宋体"/>
          <w:color w:val="008000"/>
          <w:kern w:val="0"/>
          <w:sz w:val="24"/>
          <w:szCs w:val="24"/>
        </w:rPr>
        <w:t>报表以后生成cme</w:t>
      </w:r>
      <w:r>
        <w:rPr>
          <w:rFonts w:ascii="新宋体" w:eastAsia="新宋体" w:cs="新宋体"/>
          <w:color w:val="008000"/>
          <w:kern w:val="0"/>
          <w:sz w:val="24"/>
          <w:szCs w:val="24"/>
        </w:rPr>
        <w:t>pointbalance.</w:t>
      </w:r>
      <w:r>
        <w:rPr>
          <w:rFonts w:hint="eastAsia" w:ascii="新宋体" w:eastAsia="新宋体" w:cs="新宋体"/>
          <w:color w:val="008000"/>
          <w:kern w:val="0"/>
          <w:sz w:val="24"/>
          <w:szCs w:val="24"/>
        </w:rPr>
        <w:t>pdf报表使用</w:t>
      </w:r>
    </w:p>
    <w:p>
      <w:pPr>
        <w:rPr>
          <w:rFonts w:ascii="新宋体" w:eastAsia="新宋体" w:cs="新宋体"/>
          <w:color w:val="008000"/>
          <w:kern w:val="0"/>
          <w:sz w:val="24"/>
          <w:szCs w:val="24"/>
        </w:rPr>
      </w:pPr>
    </w:p>
    <w:p>
      <w:pPr>
        <w:rPr>
          <w:rFonts w:ascii="新宋体" w:eastAsia="新宋体" w:cs="新宋体"/>
          <w:color w:val="008000"/>
          <w:kern w:val="0"/>
          <w:sz w:val="24"/>
          <w:szCs w:val="24"/>
        </w:rPr>
      </w:pPr>
    </w:p>
    <w:p>
      <w:pPr>
        <w:rPr>
          <w:rFonts w:ascii="新宋体" w:eastAsia="新宋体" w:cs="新宋体"/>
          <w:color w:val="008000"/>
          <w:kern w:val="0"/>
          <w:sz w:val="24"/>
          <w:szCs w:val="24"/>
        </w:rPr>
      </w:pPr>
    </w:p>
    <w:p>
      <w:pPr>
        <w:rPr>
          <w:rFonts w:ascii="新宋体" w:eastAsia="新宋体" w:cs="新宋体"/>
          <w:color w:val="008000"/>
          <w:kern w:val="0"/>
          <w:sz w:val="24"/>
          <w:szCs w:val="24"/>
        </w:rPr>
      </w:pPr>
      <w:r>
        <w:rPr>
          <w:rFonts w:ascii="新宋体" w:eastAsia="新宋体" w:cs="新宋体"/>
          <w:color w:val="A31515"/>
          <w:kern w:val="0"/>
          <w:sz w:val="24"/>
          <w:szCs w:val="24"/>
          <w:highlight w:val="white"/>
        </w:rPr>
        <w:t>DetailOpenPositionReport</w:t>
      </w:r>
    </w:p>
    <w:p>
      <w:pPr>
        <w:autoSpaceDE w:val="0"/>
        <w:autoSpaceDN w:val="0"/>
        <w:adjustRightInd w:val="0"/>
        <w:jc w:val="left"/>
        <w:rPr>
          <w:rFonts w:ascii="新宋体" w:eastAsia="新宋体" w:cs="新宋体"/>
          <w:color w:val="008080"/>
          <w:kern w:val="0"/>
          <w:sz w:val="19"/>
          <w:szCs w:val="19"/>
        </w:rPr>
      </w:pPr>
      <w:bookmarkStart w:id="1" w:name="OLE_LINK2"/>
      <w:r>
        <w:rPr>
          <w:rFonts w:ascii="新宋体" w:eastAsia="新宋体" w:cs="新宋体"/>
          <w:color w:val="008080"/>
          <w:kern w:val="0"/>
          <w:sz w:val="19"/>
          <w:szCs w:val="19"/>
        </w:rPr>
        <w:t>UNREALIZED</w:t>
      </w:r>
      <w:bookmarkEnd w:id="1"/>
      <w:r>
        <w:rPr>
          <w:rFonts w:hint="eastAsia"/>
        </w:rPr>
        <w:t>浮盈只针对期货来的说法，期权没有浮盈的说法，</w:t>
      </w:r>
      <w:bookmarkStart w:id="2" w:name="OLE_LINK4"/>
      <w:r>
        <w:rPr>
          <w:rFonts w:ascii="新宋体" w:eastAsia="新宋体" w:cs="新宋体"/>
          <w:color w:val="008080"/>
          <w:kern w:val="0"/>
          <w:sz w:val="19"/>
          <w:szCs w:val="19"/>
        </w:rPr>
        <w:t>OptionValue</w:t>
      </w:r>
      <w:bookmarkEnd w:id="2"/>
      <w:r>
        <w:rPr>
          <w:rFonts w:ascii="新宋体" w:eastAsia="新宋体" w:cs="新宋体"/>
          <w:color w:val="008080"/>
          <w:kern w:val="0"/>
          <w:sz w:val="19"/>
          <w:szCs w:val="19"/>
        </w:rPr>
        <w:t>：</w:t>
      </w:r>
      <w:r>
        <w:rPr>
          <w:rFonts w:hint="eastAsia" w:ascii="新宋体" w:eastAsia="新宋体" w:cs="新宋体"/>
          <w:color w:val="008080"/>
          <w:kern w:val="0"/>
          <w:sz w:val="19"/>
          <w:szCs w:val="19"/>
        </w:rPr>
        <w:t>期权价值，只针对期权的说法，期货没有期权价值的说法，市值</w:t>
      </w:r>
      <w:r>
        <w:rPr>
          <w:rFonts w:ascii="新宋体" w:eastAsia="新宋体" w:cs="新宋体"/>
          <w:color w:val="008080"/>
          <w:kern w:val="0"/>
          <w:sz w:val="19"/>
          <w:szCs w:val="19"/>
        </w:rPr>
        <w:t>MarketValue，</w:t>
      </w:r>
      <w:r>
        <w:rPr>
          <w:rFonts w:hint="eastAsia" w:ascii="新宋体" w:eastAsia="新宋体" w:cs="新宋体"/>
          <w:color w:val="008080"/>
          <w:kern w:val="0"/>
          <w:sz w:val="19"/>
          <w:szCs w:val="19"/>
        </w:rPr>
        <w:t>只有期货有市值的说法，期权没有。</w:t>
      </w:r>
    </w:p>
    <w:p>
      <w:pPr>
        <w:autoSpaceDE w:val="0"/>
        <w:autoSpaceDN w:val="0"/>
        <w:adjustRightInd w:val="0"/>
        <w:jc w:val="left"/>
        <w:rPr>
          <w:rFonts w:ascii="新宋体" w:eastAsia="新宋体" w:cs="新宋体"/>
          <w:color w:val="008080"/>
          <w:kern w:val="0"/>
          <w:sz w:val="19"/>
          <w:szCs w:val="19"/>
        </w:rPr>
      </w:pPr>
      <w:r>
        <w:rPr>
          <w:rFonts w:hint="eastAsia" w:ascii="新宋体" w:eastAsia="新宋体" w:cs="新宋体"/>
          <w:color w:val="008080"/>
          <w:kern w:val="0"/>
          <w:sz w:val="19"/>
          <w:szCs w:val="19"/>
        </w:rPr>
        <w:t>计算公式如下：</w:t>
      </w:r>
    </w:p>
    <w:p>
      <w:pPr>
        <w:autoSpaceDE w:val="0"/>
        <w:autoSpaceDN w:val="0"/>
        <w:adjustRightInd w:val="0"/>
        <w:jc w:val="left"/>
        <w:rPr>
          <w:rFonts w:ascii="新宋体" w:eastAsia="新宋体" w:cs="新宋体"/>
          <w:color w:val="008080"/>
          <w:kern w:val="0"/>
          <w:sz w:val="19"/>
          <w:szCs w:val="19"/>
        </w:rPr>
      </w:pPr>
    </w:p>
    <w:p>
      <w:pPr>
        <w:rPr>
          <w:rFonts w:ascii="新宋体" w:eastAsia="新宋体" w:cs="新宋体"/>
          <w:color w:val="008080"/>
          <w:kern w:val="0"/>
          <w:sz w:val="19"/>
          <w:szCs w:val="19"/>
        </w:rPr>
      </w:pPr>
      <w:r>
        <w:rPr>
          <w:rFonts w:ascii="新宋体" w:eastAsia="新宋体" w:cs="新宋体"/>
          <w:color w:val="008080"/>
          <w:kern w:val="0"/>
          <w:sz w:val="19"/>
          <w:szCs w:val="19"/>
        </w:rPr>
        <w:t>UNREALIZED：</w:t>
      </w:r>
    </w:p>
    <w:p>
      <w:pPr>
        <w:autoSpaceDE w:val="0"/>
        <w:autoSpaceDN w:val="0"/>
        <w:adjustRightInd w:val="0"/>
        <w:jc w:val="left"/>
        <w:rPr>
          <w:rFonts w:ascii="新宋体" w:eastAsia="新宋体" w:cs="新宋体"/>
          <w:color w:val="008080"/>
          <w:kern w:val="0"/>
          <w:sz w:val="19"/>
          <w:szCs w:val="19"/>
        </w:rPr>
      </w:pPr>
      <w:r>
        <w:rPr>
          <w:rFonts w:hint="eastAsia"/>
        </w:rPr>
        <w:t>开多仓：</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SettlementPx</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TradePrice</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bookmarkStart w:id="3" w:name="OLE_LINK3"/>
      <w:r>
        <w:rPr>
          <w:rFonts w:ascii="新宋体" w:eastAsia="新宋体" w:cs="新宋体"/>
          <w:color w:val="008080"/>
          <w:kern w:val="0"/>
          <w:sz w:val="19"/>
          <w:szCs w:val="19"/>
        </w:rPr>
        <w:t>Multiplier*</w:t>
      </w:r>
      <w:r>
        <w:rPr>
          <w:rFonts w:hint="eastAsia" w:ascii="新宋体" w:eastAsia="新宋体" w:cs="新宋体"/>
          <w:color w:val="008080"/>
          <w:kern w:val="0"/>
          <w:sz w:val="19"/>
          <w:szCs w:val="19"/>
        </w:rPr>
        <w:t>qty</w:t>
      </w:r>
    </w:p>
    <w:bookmarkEnd w:id="3"/>
    <w:p>
      <w:pPr>
        <w:autoSpaceDE w:val="0"/>
        <w:autoSpaceDN w:val="0"/>
        <w:adjustRightInd w:val="0"/>
        <w:jc w:val="left"/>
        <w:rPr>
          <w:rFonts w:ascii="新宋体" w:eastAsia="新宋体" w:cs="新宋体"/>
          <w:color w:val="008080"/>
          <w:kern w:val="0"/>
          <w:sz w:val="19"/>
          <w:szCs w:val="19"/>
        </w:rPr>
      </w:pPr>
      <w:r>
        <w:rPr>
          <w:rFonts w:hint="eastAsia" w:ascii="新宋体" w:eastAsia="新宋体" w:cs="新宋体"/>
          <w:color w:val="008080"/>
          <w:kern w:val="0"/>
          <w:sz w:val="19"/>
          <w:szCs w:val="19"/>
        </w:rPr>
        <w:t>开空仓：</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TradePrice</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SettlementPx</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color w:val="008080"/>
          <w:kern w:val="0"/>
          <w:sz w:val="19"/>
          <w:szCs w:val="19"/>
        </w:rPr>
        <w:t xml:space="preserve"> Multiplier*</w:t>
      </w:r>
      <w:r>
        <w:rPr>
          <w:rFonts w:hint="eastAsia" w:ascii="新宋体" w:eastAsia="新宋体" w:cs="新宋体"/>
          <w:color w:val="008080"/>
          <w:kern w:val="0"/>
          <w:sz w:val="19"/>
          <w:szCs w:val="19"/>
        </w:rPr>
        <w:t>qty</w:t>
      </w:r>
    </w:p>
    <w:p>
      <w:pPr>
        <w:autoSpaceDE w:val="0"/>
        <w:autoSpaceDN w:val="0"/>
        <w:adjustRightInd w:val="0"/>
        <w:jc w:val="left"/>
        <w:rPr>
          <w:rFonts w:ascii="新宋体" w:eastAsia="新宋体" w:cs="新宋体"/>
          <w:color w:val="808080"/>
          <w:kern w:val="0"/>
          <w:sz w:val="19"/>
          <w:szCs w:val="19"/>
        </w:rPr>
      </w:pPr>
    </w:p>
    <w:p>
      <w:pPr>
        <w:autoSpaceDE w:val="0"/>
        <w:autoSpaceDN w:val="0"/>
        <w:adjustRightInd w:val="0"/>
        <w:jc w:val="left"/>
        <w:rPr>
          <w:rFonts w:ascii="新宋体" w:eastAsia="新宋体" w:cs="新宋体"/>
          <w:color w:val="808080"/>
          <w:kern w:val="0"/>
          <w:sz w:val="19"/>
          <w:szCs w:val="19"/>
        </w:rPr>
      </w:pPr>
      <w:bookmarkStart w:id="4" w:name="OLE_LINK5"/>
      <w:r>
        <w:rPr>
          <w:rFonts w:hint="eastAsia" w:ascii="新宋体" w:eastAsia="新宋体" w:cs="新宋体"/>
          <w:color w:val="008080"/>
          <w:kern w:val="0"/>
          <w:sz w:val="19"/>
          <w:szCs w:val="19"/>
        </w:rPr>
        <w:t>Long</w:t>
      </w:r>
      <w:r>
        <w:rPr>
          <w:rFonts w:ascii="新宋体" w:eastAsia="新宋体" w:cs="新宋体"/>
          <w:color w:val="008080"/>
          <w:kern w:val="0"/>
          <w:sz w:val="19"/>
          <w:szCs w:val="19"/>
        </w:rPr>
        <w:t>O</w:t>
      </w:r>
      <w:r>
        <w:rPr>
          <w:rFonts w:hint="eastAsia" w:ascii="新宋体" w:eastAsia="新宋体" w:cs="新宋体"/>
          <w:color w:val="008080"/>
          <w:kern w:val="0"/>
          <w:sz w:val="19"/>
          <w:szCs w:val="19"/>
        </w:rPr>
        <w:t>ption</w:t>
      </w:r>
      <w:r>
        <w:rPr>
          <w:rFonts w:ascii="新宋体" w:eastAsia="新宋体" w:cs="新宋体"/>
          <w:color w:val="008080"/>
          <w:kern w:val="0"/>
          <w:sz w:val="19"/>
          <w:szCs w:val="19"/>
        </w:rPr>
        <w:t>V</w:t>
      </w:r>
      <w:r>
        <w:rPr>
          <w:rFonts w:hint="eastAsia" w:ascii="新宋体" w:eastAsia="新宋体" w:cs="新宋体"/>
          <w:color w:val="008080"/>
          <w:kern w:val="0"/>
          <w:sz w:val="19"/>
          <w:szCs w:val="19"/>
        </w:rPr>
        <w:t>alue</w:t>
      </w:r>
      <w:bookmarkEnd w:id="4"/>
      <w:r>
        <w:rPr>
          <w:rFonts w:hint="eastAsia" w:ascii="新宋体" w:eastAsia="新宋体" w:cs="新宋体"/>
          <w:color w:val="008080"/>
          <w:kern w:val="0"/>
          <w:sz w:val="19"/>
          <w:szCs w:val="19"/>
        </w:rPr>
        <w:t>：开多仓：</w:t>
      </w:r>
      <w:r>
        <w:rPr>
          <w:rFonts w:ascii="新宋体" w:eastAsia="新宋体" w:cs="新宋体"/>
          <w:color w:val="008080"/>
          <w:kern w:val="0"/>
          <w:sz w:val="19"/>
          <w:szCs w:val="19"/>
        </w:rPr>
        <w:t>SettlementPx</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Qty</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Multiplier，</w:t>
      </w:r>
      <w:r>
        <w:rPr>
          <w:rFonts w:hint="eastAsia" w:ascii="新宋体" w:eastAsia="新宋体" w:cs="新宋体"/>
          <w:color w:val="008080"/>
          <w:kern w:val="0"/>
          <w:sz w:val="19"/>
          <w:szCs w:val="19"/>
        </w:rPr>
        <w:t>开空仓：</w:t>
      </w:r>
      <w:r>
        <w:rPr>
          <w:rFonts w:ascii="新宋体" w:eastAsia="新宋体" w:cs="新宋体"/>
          <w:color w:val="808080"/>
          <w:kern w:val="0"/>
          <w:sz w:val="19"/>
          <w:szCs w:val="19"/>
        </w:rPr>
        <w:t>0</w:t>
      </w:r>
    </w:p>
    <w:p>
      <w:pPr>
        <w:autoSpaceDE w:val="0"/>
        <w:autoSpaceDN w:val="0"/>
        <w:adjustRightInd w:val="0"/>
        <w:jc w:val="left"/>
        <w:rPr>
          <w:rFonts w:ascii="新宋体" w:eastAsia="新宋体" w:cs="新宋体"/>
          <w:color w:val="008080"/>
          <w:kern w:val="0"/>
          <w:sz w:val="19"/>
          <w:szCs w:val="19"/>
        </w:rPr>
      </w:pPr>
      <w:bookmarkStart w:id="5" w:name="OLE_LINK7"/>
      <w:bookmarkStart w:id="6" w:name="OLE_LINK6"/>
      <w:r>
        <w:rPr>
          <w:rFonts w:ascii="新宋体" w:eastAsia="新宋体" w:cs="新宋体"/>
          <w:color w:val="008080"/>
          <w:kern w:val="0"/>
          <w:sz w:val="19"/>
          <w:szCs w:val="19"/>
        </w:rPr>
        <w:t>ShortOptionValue</w:t>
      </w:r>
      <w:bookmarkEnd w:id="5"/>
      <w:bookmarkEnd w:id="6"/>
      <w:r>
        <w:rPr>
          <w:rFonts w:ascii="新宋体" w:eastAsia="新宋体" w:cs="新宋体"/>
          <w:color w:val="008080"/>
          <w:kern w:val="0"/>
          <w:sz w:val="19"/>
          <w:szCs w:val="19"/>
        </w:rPr>
        <w:t>：</w:t>
      </w:r>
      <w:r>
        <w:rPr>
          <w:rFonts w:hint="eastAsia" w:ascii="新宋体" w:eastAsia="新宋体" w:cs="新宋体"/>
          <w:color w:val="008080"/>
          <w:kern w:val="0"/>
          <w:sz w:val="19"/>
          <w:szCs w:val="19"/>
        </w:rPr>
        <w:t>开空仓</w:t>
      </w:r>
      <w:r>
        <w:rPr>
          <w:rFonts w:ascii="新宋体" w:eastAsia="新宋体" w:cs="新宋体"/>
          <w:color w:val="808080"/>
          <w:kern w:val="0"/>
          <w:sz w:val="19"/>
          <w:szCs w:val="19"/>
        </w:rPr>
        <w:t>-</w:t>
      </w:r>
      <w:r>
        <w:rPr>
          <w:rFonts w:ascii="新宋体" w:eastAsia="新宋体" w:cs="新宋体"/>
          <w:color w:val="008080"/>
          <w:kern w:val="0"/>
          <w:sz w:val="19"/>
          <w:szCs w:val="19"/>
        </w:rPr>
        <w:t>SettlementPx</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Qty</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Multiplier，</w:t>
      </w:r>
      <w:r>
        <w:rPr>
          <w:rFonts w:hint="eastAsia" w:ascii="新宋体" w:eastAsia="新宋体" w:cs="新宋体"/>
          <w:color w:val="008080"/>
          <w:kern w:val="0"/>
          <w:sz w:val="19"/>
          <w:szCs w:val="19"/>
        </w:rPr>
        <w:t>开多仓0</w:t>
      </w: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p>
    <w:p>
      <w:pPr>
        <w:rPr>
          <w:rFonts w:ascii="新宋体" w:eastAsia="新宋体" w:cs="新宋体"/>
          <w:color w:val="008080"/>
          <w:kern w:val="0"/>
          <w:sz w:val="19"/>
          <w:szCs w:val="19"/>
        </w:rPr>
      </w:pPr>
      <w:r>
        <w:rPr>
          <w:rFonts w:ascii="新宋体" w:eastAsia="新宋体" w:cs="新宋体"/>
          <w:color w:val="008080"/>
          <w:kern w:val="0"/>
          <w:sz w:val="19"/>
          <w:szCs w:val="19"/>
        </w:rPr>
        <w:t>OptionValue：</w:t>
      </w:r>
      <w:r>
        <w:rPr>
          <w:rFonts w:hint="eastAsia" w:ascii="新宋体" w:eastAsia="新宋体" w:cs="新宋体"/>
          <w:color w:val="008080"/>
          <w:kern w:val="0"/>
          <w:sz w:val="19"/>
          <w:szCs w:val="19"/>
        </w:rPr>
        <w:t>Long</w:t>
      </w:r>
      <w:r>
        <w:rPr>
          <w:rFonts w:ascii="新宋体" w:eastAsia="新宋体" w:cs="新宋体"/>
          <w:color w:val="008080"/>
          <w:kern w:val="0"/>
          <w:sz w:val="19"/>
          <w:szCs w:val="19"/>
        </w:rPr>
        <w:t>O</w:t>
      </w:r>
      <w:r>
        <w:rPr>
          <w:rFonts w:hint="eastAsia" w:ascii="新宋体" w:eastAsia="新宋体" w:cs="新宋体"/>
          <w:color w:val="008080"/>
          <w:kern w:val="0"/>
          <w:sz w:val="19"/>
          <w:szCs w:val="19"/>
        </w:rPr>
        <w:t>ption</w:t>
      </w:r>
      <w:r>
        <w:rPr>
          <w:rFonts w:ascii="新宋体" w:eastAsia="新宋体" w:cs="新宋体"/>
          <w:color w:val="008080"/>
          <w:kern w:val="0"/>
          <w:sz w:val="19"/>
          <w:szCs w:val="19"/>
        </w:rPr>
        <w:t>V</w:t>
      </w:r>
      <w:r>
        <w:rPr>
          <w:rFonts w:hint="eastAsia" w:ascii="新宋体" w:eastAsia="新宋体" w:cs="新宋体"/>
          <w:color w:val="008080"/>
          <w:kern w:val="0"/>
          <w:sz w:val="19"/>
          <w:szCs w:val="19"/>
        </w:rPr>
        <w:t>alue-</w:t>
      </w:r>
      <w:r>
        <w:rPr>
          <w:rFonts w:ascii="新宋体" w:eastAsia="新宋体" w:cs="新宋体"/>
          <w:color w:val="008080"/>
          <w:kern w:val="0"/>
          <w:sz w:val="19"/>
          <w:szCs w:val="19"/>
        </w:rPr>
        <w:t xml:space="preserve"> ShortOptionValue</w:t>
      </w:r>
    </w:p>
    <w:p>
      <w:pPr>
        <w:rPr>
          <w:rFonts w:ascii="新宋体" w:eastAsia="新宋体" w:cs="新宋体"/>
          <w:color w:val="008080"/>
          <w:kern w:val="0"/>
          <w:sz w:val="19"/>
          <w:szCs w:val="19"/>
        </w:rPr>
      </w:pPr>
    </w:p>
    <w:p>
      <w:pPr>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bookmarkStart w:id="7" w:name="OLE_LINK14"/>
      <w:bookmarkStart w:id="8" w:name="OLE_LINK15"/>
      <w:r>
        <w:rPr>
          <w:rFonts w:ascii="新宋体" w:eastAsia="新宋体" w:cs="新宋体"/>
          <w:color w:val="008080"/>
          <w:kern w:val="0"/>
          <w:sz w:val="19"/>
          <w:szCs w:val="19"/>
        </w:rPr>
        <w:t>MarketValue</w:t>
      </w:r>
      <w:bookmarkEnd w:id="7"/>
      <w:bookmarkEnd w:id="8"/>
      <w:r>
        <w:rPr>
          <w:rFonts w:ascii="新宋体" w:eastAsia="新宋体" w:cs="新宋体"/>
          <w:color w:val="008080"/>
          <w:kern w:val="0"/>
          <w:sz w:val="19"/>
          <w:szCs w:val="19"/>
        </w:rPr>
        <w:t>：SettlementPx</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Multiplier</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color w:val="0000FF"/>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Long</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Short</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AS</w:t>
      </w:r>
      <w:r>
        <w:rPr>
          <w:rFonts w:ascii="新宋体" w:eastAsia="新宋体" w:cs="新宋体"/>
          <w:kern w:val="0"/>
          <w:sz w:val="19"/>
          <w:szCs w:val="19"/>
        </w:rPr>
        <w:t xml:space="preserve"> </w:t>
      </w:r>
      <w:r>
        <w:rPr>
          <w:rFonts w:ascii="新宋体" w:eastAsia="新宋体" w:cs="新宋体"/>
          <w:color w:val="008080"/>
          <w:kern w:val="0"/>
          <w:sz w:val="19"/>
          <w:szCs w:val="19"/>
        </w:rPr>
        <w:t>MarketValue</w:t>
      </w:r>
    </w:p>
    <w:p>
      <w:pPr>
        <w:rPr>
          <w:rFonts w:ascii="新宋体" w:eastAsia="新宋体" w:cs="新宋体"/>
          <w:color w:val="008080"/>
          <w:kern w:val="0"/>
          <w:sz w:val="19"/>
          <w:szCs w:val="19"/>
        </w:rPr>
      </w:pPr>
    </w:p>
    <w:p/>
    <w:p>
      <w:r>
        <w:rPr>
          <w:rFonts w:hint="eastAsia"/>
        </w:rPr>
        <w:t>数据：</w:t>
      </w:r>
    </w:p>
    <w:p>
      <w:pPr>
        <w:autoSpaceDE w:val="0"/>
        <w:autoSpaceDN w:val="0"/>
        <w:adjustRightInd w:val="0"/>
        <w:jc w:val="left"/>
        <w:rPr>
          <w:rFonts w:ascii="新宋体" w:eastAsia="新宋体" w:cs="新宋体"/>
          <w:color w:val="0000FF"/>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dbo</w:t>
      </w:r>
      <w:r>
        <w:rPr>
          <w:rFonts w:ascii="新宋体" w:eastAsia="新宋体" w:cs="新宋体"/>
          <w:color w:val="808080"/>
          <w:kern w:val="0"/>
          <w:sz w:val="19"/>
          <w:szCs w:val="19"/>
        </w:rPr>
        <w:t>.</w:t>
      </w:r>
      <w:r>
        <w:rPr>
          <w:rFonts w:ascii="新宋体" w:eastAsia="新宋体" w:cs="新宋体"/>
          <w:color w:val="008080"/>
          <w:kern w:val="0"/>
          <w:sz w:val="19"/>
          <w:szCs w:val="19"/>
        </w:rPr>
        <w:t>TyBalance</w:t>
      </w:r>
      <w:r>
        <w:rPr>
          <w:rFonts w:ascii="新宋体" w:eastAsia="新宋体" w:cs="新宋体"/>
          <w:kern w:val="0"/>
          <w:sz w:val="19"/>
          <w:szCs w:val="19"/>
        </w:rPr>
        <w:t xml:space="preserve"> </w:t>
      </w: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AccountNo</w:t>
      </w:r>
      <w:r>
        <w:rPr>
          <w:rFonts w:ascii="新宋体" w:eastAsia="新宋体" w:cs="新宋体"/>
          <w:color w:val="808080"/>
          <w:kern w:val="0"/>
          <w:sz w:val="19"/>
          <w:szCs w:val="19"/>
        </w:rPr>
        <w:t>=</w:t>
      </w:r>
      <w:r>
        <w:rPr>
          <w:rFonts w:ascii="新宋体" w:eastAsia="新宋体" w:cs="新宋体"/>
          <w:color w:val="FF0000"/>
          <w:kern w:val="0"/>
          <w:sz w:val="19"/>
          <w:szCs w:val="19"/>
        </w:rPr>
        <w:t>'DAH0010001'</w:t>
      </w:r>
      <w:r>
        <w:rPr>
          <w:rFonts w:ascii="新宋体" w:eastAsia="新宋体" w:cs="新宋体"/>
          <w:kern w:val="0"/>
          <w:sz w:val="19"/>
          <w:szCs w:val="19"/>
        </w:rPr>
        <w:t xml:space="preserve"> </w:t>
      </w:r>
      <w:r>
        <w:rPr>
          <w:rFonts w:ascii="新宋体" w:eastAsia="新宋体" w:cs="新宋体"/>
          <w:color w:val="808080"/>
          <w:kern w:val="0"/>
          <w:sz w:val="19"/>
          <w:szCs w:val="19"/>
        </w:rPr>
        <w:t>and</w:t>
      </w:r>
      <w:r>
        <w:rPr>
          <w:rFonts w:ascii="新宋体" w:eastAsia="新宋体" w:cs="新宋体"/>
          <w:kern w:val="0"/>
          <w:sz w:val="19"/>
          <w:szCs w:val="19"/>
        </w:rPr>
        <w:t xml:space="preserve"> </w:t>
      </w:r>
      <w:r>
        <w:rPr>
          <w:rFonts w:ascii="新宋体" w:eastAsia="新宋体" w:cs="新宋体"/>
          <w:color w:val="008080"/>
          <w:kern w:val="0"/>
          <w:sz w:val="19"/>
          <w:szCs w:val="19"/>
        </w:rPr>
        <w:t>MQMExchangeCode</w:t>
      </w:r>
      <w:r>
        <w:rPr>
          <w:rFonts w:ascii="新宋体" w:eastAsia="新宋体" w:cs="新宋体"/>
          <w:color w:val="808080"/>
          <w:kern w:val="0"/>
          <w:sz w:val="19"/>
          <w:szCs w:val="19"/>
        </w:rPr>
        <w:t>=</w:t>
      </w:r>
      <w:r>
        <w:rPr>
          <w:rFonts w:ascii="新宋体" w:eastAsia="新宋体" w:cs="新宋体"/>
          <w:color w:val="FF0000"/>
          <w:kern w:val="0"/>
          <w:sz w:val="19"/>
          <w:szCs w:val="19"/>
        </w:rPr>
        <w:t>'CBT'</w:t>
      </w:r>
      <w:r>
        <w:rPr>
          <w:rFonts w:ascii="新宋体" w:eastAsia="新宋体" w:cs="新宋体"/>
          <w:kern w:val="0"/>
          <w:sz w:val="19"/>
          <w:szCs w:val="19"/>
        </w:rPr>
        <w:t xml:space="preserve"> </w:t>
      </w:r>
      <w:r>
        <w:rPr>
          <w:rFonts w:ascii="新宋体" w:eastAsia="新宋体" w:cs="新宋体"/>
          <w:color w:val="808080"/>
          <w:kern w:val="0"/>
          <w:sz w:val="19"/>
          <w:szCs w:val="19"/>
        </w:rPr>
        <w:t>and</w:t>
      </w:r>
      <w:r>
        <w:rPr>
          <w:rFonts w:ascii="新宋体" w:eastAsia="新宋体" w:cs="新宋体"/>
          <w:kern w:val="0"/>
          <w:sz w:val="19"/>
          <w:szCs w:val="19"/>
        </w:rPr>
        <w:t xml:space="preserve"> </w:t>
      </w:r>
      <w:r>
        <w:rPr>
          <w:rFonts w:ascii="新宋体" w:eastAsia="新宋体" w:cs="新宋体"/>
          <w:color w:val="008080"/>
          <w:kern w:val="0"/>
          <w:sz w:val="19"/>
          <w:szCs w:val="19"/>
        </w:rPr>
        <w:t>ClearProductCode</w:t>
      </w:r>
      <w:r>
        <w:rPr>
          <w:rFonts w:ascii="新宋体" w:eastAsia="新宋体" w:cs="新宋体"/>
          <w:color w:val="808080"/>
          <w:kern w:val="0"/>
          <w:sz w:val="19"/>
          <w:szCs w:val="19"/>
        </w:rPr>
        <w:t>=</w:t>
      </w:r>
      <w:r>
        <w:rPr>
          <w:rFonts w:ascii="新宋体" w:eastAsia="新宋体" w:cs="新宋体"/>
          <w:color w:val="FF0000"/>
          <w:kern w:val="0"/>
          <w:sz w:val="19"/>
          <w:szCs w:val="19"/>
        </w:rPr>
        <w:t>'C'</w:t>
      </w:r>
      <w:r>
        <w:rPr>
          <w:rFonts w:ascii="新宋体" w:eastAsia="新宋体" w:cs="新宋体"/>
          <w:kern w:val="0"/>
          <w:sz w:val="19"/>
          <w:szCs w:val="19"/>
        </w:rPr>
        <w:t xml:space="preserve"> </w:t>
      </w:r>
      <w:r>
        <w:rPr>
          <w:rFonts w:ascii="新宋体" w:eastAsia="新宋体" w:cs="新宋体"/>
          <w:color w:val="0000FF"/>
          <w:kern w:val="0"/>
          <w:sz w:val="19"/>
          <w:szCs w:val="19"/>
        </w:rPr>
        <w:t>order</w:t>
      </w:r>
      <w:r>
        <w:rPr>
          <w:rFonts w:ascii="新宋体" w:eastAsia="新宋体" w:cs="新宋体"/>
          <w:kern w:val="0"/>
          <w:sz w:val="19"/>
          <w:szCs w:val="19"/>
        </w:rPr>
        <w:t xml:space="preserve"> </w:t>
      </w:r>
      <w:r>
        <w:rPr>
          <w:rFonts w:ascii="新宋体" w:eastAsia="新宋体" w:cs="新宋体"/>
          <w:color w:val="0000FF"/>
          <w:kern w:val="0"/>
          <w:sz w:val="19"/>
          <w:szCs w:val="19"/>
        </w:rPr>
        <w:t>by</w:t>
      </w:r>
      <w:r>
        <w:rPr>
          <w:rFonts w:ascii="新宋体" w:eastAsia="新宋体" w:cs="新宋体"/>
          <w:kern w:val="0"/>
          <w:sz w:val="19"/>
          <w:szCs w:val="19"/>
        </w:rPr>
        <w:t xml:space="preserve"> </w:t>
      </w:r>
      <w:r>
        <w:rPr>
          <w:rFonts w:ascii="新宋体" w:eastAsia="新宋体" w:cs="新宋体"/>
          <w:color w:val="008080"/>
          <w:kern w:val="0"/>
          <w:sz w:val="19"/>
          <w:szCs w:val="19"/>
        </w:rPr>
        <w:t>BizDate</w:t>
      </w:r>
      <w:r>
        <w:rPr>
          <w:rFonts w:ascii="新宋体" w:eastAsia="新宋体" w:cs="新宋体"/>
          <w:kern w:val="0"/>
          <w:sz w:val="19"/>
          <w:szCs w:val="19"/>
        </w:rPr>
        <w:t xml:space="preserve"> </w:t>
      </w:r>
      <w:r>
        <w:rPr>
          <w:rFonts w:ascii="新宋体" w:eastAsia="新宋体" w:cs="新宋体"/>
          <w:color w:val="0000FF"/>
          <w:kern w:val="0"/>
          <w:sz w:val="19"/>
          <w:szCs w:val="19"/>
        </w:rPr>
        <w:t>desc</w:t>
      </w:r>
    </w:p>
    <w:p/>
    <w:p>
      <w:r>
        <w:rPr>
          <w:rFonts w:hint="eastAsia"/>
        </w:rPr>
        <w:t>期货：</w:t>
      </w:r>
    </w:p>
    <w:p>
      <w:pPr>
        <w:rPr>
          <w:rFonts w:ascii="新宋体" w:eastAsia="新宋体" w:cs="新宋体"/>
          <w:color w:val="000000"/>
          <w:kern w:val="0"/>
          <w:sz w:val="24"/>
          <w:szCs w:val="24"/>
        </w:rPr>
      </w:pPr>
      <w:bookmarkStart w:id="9" w:name="OLE_LINK12"/>
      <w:bookmarkStart w:id="10" w:name="OLE_LINK13"/>
      <w:r>
        <w:rPr>
          <w:rFonts w:hint="eastAsia" w:ascii="新宋体" w:eastAsia="新宋体" w:cs="新宋体"/>
          <w:color w:val="000000"/>
          <w:kern w:val="0"/>
          <w:sz w:val="24"/>
          <w:szCs w:val="24"/>
          <w:highlight w:val="white"/>
        </w:rPr>
        <w:t>本交易日</w:t>
      </w:r>
      <w:bookmarkStart w:id="11" w:name="OLE_LINK8"/>
      <w:bookmarkStart w:id="12" w:name="OLE_LINK9"/>
      <w:r>
        <w:rPr>
          <w:rFonts w:ascii="新宋体" w:eastAsia="新宋体" w:cs="新宋体"/>
          <w:color w:val="000000"/>
          <w:kern w:val="0"/>
          <w:sz w:val="24"/>
          <w:szCs w:val="24"/>
          <w:highlight w:val="white"/>
        </w:rPr>
        <w:t>InitialBalance</w:t>
      </w:r>
      <w:bookmarkEnd w:id="11"/>
      <w:bookmarkEnd w:id="12"/>
      <w:r>
        <w:rPr>
          <w:rFonts w:ascii="新宋体" w:eastAsia="新宋体" w:cs="新宋体"/>
          <w:color w:val="000000"/>
          <w:kern w:val="0"/>
          <w:sz w:val="24"/>
          <w:szCs w:val="24"/>
          <w:highlight w:val="white"/>
        </w:rPr>
        <w:t>：</w:t>
      </w:r>
      <w:r>
        <w:rPr>
          <w:rFonts w:hint="eastAsia" w:ascii="新宋体" w:eastAsia="新宋体" w:cs="新宋体"/>
          <w:color w:val="000000"/>
          <w:kern w:val="0"/>
          <w:sz w:val="24"/>
          <w:szCs w:val="24"/>
          <w:highlight w:val="white"/>
        </w:rPr>
        <w:t>等于上个交易日的</w:t>
      </w:r>
      <w:r>
        <w:rPr>
          <w:rFonts w:ascii="新宋体" w:eastAsia="新宋体" w:cs="新宋体"/>
          <w:color w:val="000000"/>
          <w:kern w:val="0"/>
          <w:sz w:val="24"/>
          <w:szCs w:val="24"/>
          <w:highlight w:val="white"/>
        </w:rPr>
        <w:t>EndingBalance</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本交易日的Ending</w:t>
      </w:r>
      <w:r>
        <w:rPr>
          <w:rFonts w:ascii="新宋体" w:eastAsia="新宋体" w:cs="新宋体"/>
          <w:color w:val="000000"/>
          <w:kern w:val="0"/>
          <w:sz w:val="24"/>
          <w:szCs w:val="24"/>
        </w:rPr>
        <w:t>B</w:t>
      </w:r>
      <w:r>
        <w:rPr>
          <w:rFonts w:hint="eastAsia" w:ascii="新宋体" w:eastAsia="新宋体" w:cs="新宋体"/>
          <w:color w:val="000000"/>
          <w:kern w:val="0"/>
          <w:sz w:val="24"/>
          <w:szCs w:val="24"/>
        </w:rPr>
        <w:t>alance：等于本交易日的</w:t>
      </w:r>
      <w:r>
        <w:rPr>
          <w:rFonts w:ascii="新宋体" w:eastAsia="新宋体" w:cs="新宋体"/>
          <w:color w:val="000000"/>
          <w:kern w:val="0"/>
          <w:sz w:val="24"/>
          <w:szCs w:val="24"/>
          <w:highlight w:val="white"/>
        </w:rPr>
        <w:t>InitialBalance-</w:t>
      </w:r>
      <w:r>
        <w:rPr>
          <w:rFonts w:hint="eastAsia" w:ascii="新宋体" w:eastAsia="新宋体" w:cs="新宋体"/>
          <w:color w:val="000000"/>
          <w:kern w:val="0"/>
          <w:sz w:val="24"/>
          <w:szCs w:val="24"/>
          <w:highlight w:val="white"/>
        </w:rPr>
        <w:t>上个交易日的</w:t>
      </w:r>
      <w:r>
        <w:rPr>
          <w:rFonts w:ascii="新宋体" w:eastAsia="新宋体" w:cs="新宋体"/>
          <w:color w:val="000000"/>
          <w:kern w:val="0"/>
          <w:sz w:val="24"/>
          <w:szCs w:val="24"/>
          <w:highlight w:val="white"/>
        </w:rPr>
        <w:t>EquityBalance+</w:t>
      </w:r>
      <w:r>
        <w:rPr>
          <w:rFonts w:hint="eastAsia" w:ascii="新宋体" w:eastAsia="新宋体" w:cs="新宋体"/>
          <w:color w:val="000000"/>
          <w:kern w:val="0"/>
          <w:sz w:val="24"/>
          <w:szCs w:val="24"/>
          <w:highlight w:val="white"/>
        </w:rPr>
        <w:t>平盈（</w:t>
      </w:r>
      <w:r>
        <w:rPr>
          <w:rFonts w:ascii="新宋体" w:eastAsia="新宋体" w:cs="新宋体"/>
          <w:color w:val="000000"/>
          <w:kern w:val="0"/>
          <w:sz w:val="24"/>
          <w:szCs w:val="24"/>
          <w:highlight w:val="white"/>
        </w:rPr>
        <w:t>CloseProfit</w:t>
      </w:r>
      <w:r>
        <w:rPr>
          <w:rFonts w:hint="eastAsia" w:ascii="新宋体" w:eastAsia="新宋体" w:cs="新宋体"/>
          <w:color w:val="000000"/>
          <w:kern w:val="0"/>
          <w:sz w:val="24"/>
          <w:szCs w:val="24"/>
          <w:highlight w:val="white"/>
        </w:rPr>
        <w:t>）</w:t>
      </w:r>
    </w:p>
    <w:p>
      <w:pPr>
        <w:rPr>
          <w:rFonts w:ascii="新宋体" w:eastAsia="新宋体" w:cs="新宋体"/>
          <w:color w:val="000000"/>
          <w:kern w:val="0"/>
          <w:sz w:val="24"/>
          <w:szCs w:val="24"/>
        </w:rPr>
      </w:pPr>
    </w:p>
    <w:p>
      <w:pPr>
        <w:rPr>
          <w:rFonts w:ascii="新宋体" w:eastAsia="新宋体" w:cs="新宋体"/>
          <w:color w:val="000000"/>
          <w:kern w:val="0"/>
          <w:sz w:val="24"/>
          <w:szCs w:val="24"/>
        </w:rPr>
      </w:pPr>
      <w:r>
        <w:rPr>
          <w:rFonts w:hint="eastAsia" w:ascii="新宋体" w:eastAsia="新宋体" w:cs="新宋体"/>
          <w:color w:val="000000"/>
          <w:kern w:val="0"/>
          <w:sz w:val="24"/>
          <w:szCs w:val="24"/>
          <w:highlight w:val="white"/>
        </w:rPr>
        <w:t>本交易日</w:t>
      </w:r>
      <w:r>
        <w:rPr>
          <w:rFonts w:ascii="新宋体" w:eastAsia="新宋体" w:cs="新宋体"/>
          <w:color w:val="000000"/>
          <w:kern w:val="0"/>
          <w:sz w:val="24"/>
          <w:szCs w:val="24"/>
          <w:highlight w:val="white"/>
        </w:rPr>
        <w:t>InitialCashBalance：</w:t>
      </w:r>
      <w:r>
        <w:rPr>
          <w:rFonts w:hint="eastAsia" w:ascii="新宋体" w:eastAsia="新宋体" w:cs="新宋体"/>
          <w:color w:val="000000"/>
          <w:kern w:val="0"/>
          <w:sz w:val="24"/>
          <w:szCs w:val="24"/>
          <w:highlight w:val="white"/>
        </w:rPr>
        <w:t>等于上个交易日的</w:t>
      </w:r>
      <w:r>
        <w:rPr>
          <w:rFonts w:ascii="新宋体" w:eastAsia="新宋体" w:cs="新宋体"/>
          <w:color w:val="000000"/>
          <w:kern w:val="0"/>
          <w:sz w:val="24"/>
          <w:szCs w:val="24"/>
          <w:highlight w:val="white"/>
        </w:rPr>
        <w:t>EndingCashBalance</w:t>
      </w:r>
    </w:p>
    <w:p>
      <w:pPr>
        <w:rPr>
          <w:rFonts w:ascii="新宋体" w:eastAsia="新宋体" w:cs="新宋体"/>
          <w:color w:val="000000"/>
          <w:kern w:val="0"/>
          <w:sz w:val="24"/>
          <w:szCs w:val="24"/>
        </w:rPr>
      </w:pPr>
      <w:r>
        <w:rPr>
          <w:rFonts w:hint="eastAsia"/>
        </w:rPr>
        <w:t>本交易日</w:t>
      </w:r>
      <w:r>
        <w:rPr>
          <w:rFonts w:ascii="新宋体" w:eastAsia="新宋体" w:cs="新宋体"/>
          <w:color w:val="000000"/>
          <w:kern w:val="0"/>
          <w:sz w:val="24"/>
          <w:szCs w:val="24"/>
          <w:highlight w:val="white"/>
        </w:rPr>
        <w:t>EndingCashBalance：</w:t>
      </w:r>
      <w:r>
        <w:rPr>
          <w:rFonts w:hint="eastAsia" w:ascii="新宋体" w:eastAsia="新宋体" w:cs="新宋体"/>
          <w:color w:val="000000"/>
          <w:kern w:val="0"/>
          <w:sz w:val="24"/>
          <w:szCs w:val="24"/>
          <w:highlight w:val="white"/>
        </w:rPr>
        <w:t>等于本交易日的</w:t>
      </w:r>
      <w:r>
        <w:rPr>
          <w:rFonts w:ascii="新宋体" w:eastAsia="新宋体" w:cs="新宋体"/>
          <w:color w:val="000000"/>
          <w:kern w:val="0"/>
          <w:sz w:val="24"/>
          <w:szCs w:val="24"/>
          <w:highlight w:val="white"/>
        </w:rPr>
        <w:t>InitialCashBalance+</w:t>
      </w:r>
      <w:bookmarkStart w:id="13" w:name="OLE_LINK10"/>
      <w:r>
        <w:rPr>
          <w:rFonts w:hint="eastAsia" w:ascii="新宋体" w:eastAsia="新宋体" w:cs="新宋体"/>
          <w:color w:val="000000"/>
          <w:kern w:val="0"/>
          <w:sz w:val="24"/>
          <w:szCs w:val="24"/>
          <w:highlight w:val="white"/>
        </w:rPr>
        <w:t>平盈</w:t>
      </w:r>
      <w:bookmarkEnd w:id="13"/>
      <w:r>
        <w:rPr>
          <w:rFonts w:hint="eastAsia" w:ascii="新宋体" w:eastAsia="新宋体" w:cs="新宋体"/>
          <w:color w:val="000000"/>
          <w:kern w:val="0"/>
          <w:sz w:val="24"/>
          <w:szCs w:val="24"/>
          <w:highlight w:val="white"/>
        </w:rPr>
        <w:t>（</w:t>
      </w:r>
      <w:bookmarkStart w:id="14" w:name="OLE_LINK11"/>
      <w:r>
        <w:rPr>
          <w:rFonts w:ascii="新宋体" w:eastAsia="新宋体" w:cs="新宋体"/>
          <w:color w:val="000000"/>
          <w:kern w:val="0"/>
          <w:sz w:val="24"/>
          <w:szCs w:val="24"/>
          <w:highlight w:val="white"/>
        </w:rPr>
        <w:t>CloseProfit</w:t>
      </w:r>
      <w:r>
        <w:rPr>
          <w:rFonts w:hint="eastAsia" w:ascii="新宋体" w:eastAsia="新宋体" w:cs="新宋体"/>
          <w:color w:val="000000"/>
          <w:kern w:val="0"/>
          <w:sz w:val="24"/>
          <w:szCs w:val="24"/>
          <w:highlight w:val="white"/>
        </w:rPr>
        <w:t>）</w:t>
      </w:r>
      <w:bookmarkEnd w:id="14"/>
    </w:p>
    <w:p>
      <w:pPr>
        <w:rPr>
          <w:rFonts w:ascii="新宋体" w:eastAsia="新宋体" w:cs="新宋体"/>
          <w:color w:val="000000"/>
          <w:kern w:val="0"/>
          <w:sz w:val="24"/>
          <w:szCs w:val="24"/>
        </w:rPr>
      </w:pPr>
      <w:r>
        <w:rPr>
          <w:rFonts w:hint="eastAsia"/>
        </w:rPr>
        <w:t>本交易日的</w:t>
      </w:r>
      <w:r>
        <w:rPr>
          <w:rFonts w:ascii="新宋体" w:eastAsia="新宋体" w:cs="新宋体"/>
          <w:color w:val="000000"/>
          <w:kern w:val="0"/>
          <w:sz w:val="24"/>
          <w:szCs w:val="24"/>
          <w:highlight w:val="white"/>
        </w:rPr>
        <w:t>EquityBalance：</w:t>
      </w:r>
      <w:r>
        <w:rPr>
          <w:rFonts w:hint="eastAsia" w:ascii="新宋体" w:eastAsia="新宋体" w:cs="新宋体"/>
          <w:color w:val="000000"/>
          <w:kern w:val="0"/>
          <w:sz w:val="24"/>
          <w:szCs w:val="24"/>
          <w:highlight w:val="white"/>
        </w:rPr>
        <w:t>等于本交易日的</w:t>
      </w:r>
      <w:r>
        <w:rPr>
          <w:rFonts w:ascii="新宋体" w:eastAsia="新宋体" w:cs="新宋体"/>
          <w:color w:val="000000"/>
          <w:kern w:val="0"/>
          <w:sz w:val="24"/>
          <w:szCs w:val="24"/>
          <w:highlight w:val="white"/>
        </w:rPr>
        <w:t>EndingBalance+</w:t>
      </w:r>
      <w:r>
        <w:rPr>
          <w:rFonts w:ascii="新宋体" w:eastAsia="新宋体" w:cs="新宋体"/>
          <w:color w:val="000000"/>
          <w:kern w:val="0"/>
          <w:sz w:val="24"/>
          <w:szCs w:val="24"/>
        </w:rPr>
        <w:t>OTE(</w:t>
      </w:r>
      <w:r>
        <w:rPr>
          <w:rFonts w:hint="eastAsia" w:ascii="新宋体" w:eastAsia="新宋体" w:cs="新宋体"/>
          <w:color w:val="000000"/>
          <w:kern w:val="0"/>
          <w:sz w:val="24"/>
          <w:szCs w:val="24"/>
        </w:rPr>
        <w:t>浮盈</w:t>
      </w:r>
      <w:r>
        <w:rPr>
          <w:rFonts w:ascii="新宋体" w:eastAsia="新宋体" w:cs="新宋体"/>
          <w:color w:val="000000"/>
          <w:kern w:val="0"/>
          <w:sz w:val="24"/>
          <w:szCs w:val="24"/>
        </w:rPr>
        <w:t>)</w:t>
      </w:r>
    </w:p>
    <w:bookmarkEnd w:id="9"/>
    <w:bookmarkEnd w:id="10"/>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r>
        <w:rPr>
          <w:rFonts w:hint="eastAsia" w:ascii="新宋体" w:eastAsia="新宋体" w:cs="新宋体"/>
          <w:color w:val="000000"/>
          <w:kern w:val="0"/>
          <w:sz w:val="24"/>
          <w:szCs w:val="24"/>
        </w:rPr>
        <w:t>期权：</w:t>
      </w:r>
    </w:p>
    <w:p>
      <w:pPr>
        <w:rPr>
          <w:rFonts w:ascii="新宋体" w:eastAsia="新宋体" w:cs="新宋体"/>
          <w:color w:val="000000"/>
          <w:kern w:val="0"/>
          <w:sz w:val="24"/>
          <w:szCs w:val="24"/>
        </w:rPr>
      </w:pPr>
      <w:r>
        <w:rPr>
          <w:rFonts w:hint="eastAsia" w:ascii="新宋体" w:eastAsia="新宋体" w:cs="新宋体"/>
          <w:color w:val="000000"/>
          <w:kern w:val="0"/>
          <w:sz w:val="24"/>
          <w:szCs w:val="24"/>
          <w:highlight w:val="white"/>
        </w:rPr>
        <w:t>本交易日</w:t>
      </w:r>
      <w:r>
        <w:rPr>
          <w:rFonts w:ascii="新宋体" w:eastAsia="新宋体" w:cs="新宋体"/>
          <w:color w:val="000000"/>
          <w:kern w:val="0"/>
          <w:sz w:val="24"/>
          <w:szCs w:val="24"/>
          <w:highlight w:val="white"/>
        </w:rPr>
        <w:t>InitialBalance：</w:t>
      </w:r>
      <w:r>
        <w:rPr>
          <w:rFonts w:hint="eastAsia" w:ascii="新宋体" w:eastAsia="新宋体" w:cs="新宋体"/>
          <w:color w:val="000000"/>
          <w:kern w:val="0"/>
          <w:sz w:val="24"/>
          <w:szCs w:val="24"/>
          <w:highlight w:val="white"/>
        </w:rPr>
        <w:t>等于上个交易日的</w:t>
      </w:r>
      <w:r>
        <w:rPr>
          <w:rFonts w:ascii="新宋体" w:eastAsia="新宋体" w:cs="新宋体"/>
          <w:color w:val="000000"/>
          <w:kern w:val="0"/>
          <w:sz w:val="24"/>
          <w:szCs w:val="24"/>
          <w:highlight w:val="white"/>
        </w:rPr>
        <w:t>EndingBalance</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本交易日的Ending</w:t>
      </w:r>
      <w:r>
        <w:rPr>
          <w:rFonts w:ascii="新宋体" w:eastAsia="新宋体" w:cs="新宋体"/>
          <w:color w:val="000000"/>
          <w:kern w:val="0"/>
          <w:sz w:val="24"/>
          <w:szCs w:val="24"/>
        </w:rPr>
        <w:t>B</w:t>
      </w:r>
      <w:r>
        <w:rPr>
          <w:rFonts w:hint="eastAsia" w:ascii="新宋体" w:eastAsia="新宋体" w:cs="新宋体"/>
          <w:color w:val="000000"/>
          <w:kern w:val="0"/>
          <w:sz w:val="24"/>
          <w:szCs w:val="24"/>
        </w:rPr>
        <w:t>alance：等于本交易日的</w:t>
      </w:r>
      <w:r>
        <w:rPr>
          <w:rFonts w:ascii="新宋体" w:eastAsia="新宋体" w:cs="新宋体"/>
          <w:color w:val="000000"/>
          <w:kern w:val="0"/>
          <w:sz w:val="24"/>
          <w:szCs w:val="24"/>
          <w:highlight w:val="white"/>
        </w:rPr>
        <w:t>InitialBalance-</w:t>
      </w:r>
      <w:r>
        <w:rPr>
          <w:rFonts w:hint="eastAsia" w:ascii="新宋体" w:eastAsia="新宋体" w:cs="新宋体"/>
          <w:color w:val="000000"/>
          <w:kern w:val="0"/>
          <w:sz w:val="24"/>
          <w:szCs w:val="24"/>
          <w:highlight w:val="white"/>
        </w:rPr>
        <w:t>上个交易日的</w:t>
      </w:r>
      <w:r>
        <w:rPr>
          <w:rFonts w:ascii="新宋体" w:eastAsia="新宋体" w:cs="新宋体"/>
          <w:color w:val="000000"/>
          <w:kern w:val="0"/>
          <w:sz w:val="24"/>
          <w:szCs w:val="24"/>
          <w:highlight w:val="white"/>
        </w:rPr>
        <w:t>EquityBalance+ Premium</w:t>
      </w:r>
    </w:p>
    <w:p>
      <w:pPr>
        <w:rPr>
          <w:rFonts w:ascii="新宋体" w:eastAsia="新宋体" w:cs="新宋体"/>
          <w:color w:val="000000"/>
          <w:kern w:val="0"/>
          <w:sz w:val="24"/>
          <w:szCs w:val="24"/>
        </w:rPr>
      </w:pPr>
      <w:r>
        <w:rPr>
          <w:rFonts w:hint="eastAsia" w:ascii="新宋体" w:eastAsia="新宋体" w:cs="新宋体"/>
          <w:color w:val="000000"/>
          <w:kern w:val="0"/>
          <w:sz w:val="24"/>
          <w:szCs w:val="24"/>
          <w:highlight w:val="white"/>
        </w:rPr>
        <w:t>本交易日</w:t>
      </w:r>
      <w:r>
        <w:rPr>
          <w:rFonts w:ascii="新宋体" w:eastAsia="新宋体" w:cs="新宋体"/>
          <w:color w:val="000000"/>
          <w:kern w:val="0"/>
          <w:sz w:val="24"/>
          <w:szCs w:val="24"/>
          <w:highlight w:val="white"/>
        </w:rPr>
        <w:t>InitialCashBalance：</w:t>
      </w:r>
      <w:r>
        <w:rPr>
          <w:rFonts w:hint="eastAsia" w:ascii="新宋体" w:eastAsia="新宋体" w:cs="新宋体"/>
          <w:color w:val="000000"/>
          <w:kern w:val="0"/>
          <w:sz w:val="24"/>
          <w:szCs w:val="24"/>
          <w:highlight w:val="white"/>
        </w:rPr>
        <w:t>等于上个交易日的</w:t>
      </w:r>
      <w:r>
        <w:rPr>
          <w:rFonts w:ascii="新宋体" w:eastAsia="新宋体" w:cs="新宋体"/>
          <w:color w:val="000000"/>
          <w:kern w:val="0"/>
          <w:sz w:val="24"/>
          <w:szCs w:val="24"/>
          <w:highlight w:val="white"/>
        </w:rPr>
        <w:t>EndingCashBalance</w:t>
      </w:r>
    </w:p>
    <w:p>
      <w:pPr>
        <w:rPr>
          <w:rFonts w:ascii="新宋体" w:eastAsia="新宋体" w:cs="新宋体"/>
          <w:color w:val="000000"/>
          <w:kern w:val="0"/>
          <w:sz w:val="24"/>
          <w:szCs w:val="24"/>
        </w:rPr>
      </w:pPr>
      <w:r>
        <w:rPr>
          <w:rFonts w:hint="eastAsia"/>
        </w:rPr>
        <w:t>本交易日</w:t>
      </w:r>
      <w:r>
        <w:rPr>
          <w:rFonts w:ascii="新宋体" w:eastAsia="新宋体" w:cs="新宋体"/>
          <w:color w:val="000000"/>
          <w:kern w:val="0"/>
          <w:sz w:val="24"/>
          <w:szCs w:val="24"/>
          <w:highlight w:val="white"/>
        </w:rPr>
        <w:t>EndingCashBalance：</w:t>
      </w:r>
      <w:r>
        <w:rPr>
          <w:rFonts w:hint="eastAsia" w:ascii="新宋体" w:eastAsia="新宋体" w:cs="新宋体"/>
          <w:color w:val="000000"/>
          <w:kern w:val="0"/>
          <w:sz w:val="24"/>
          <w:szCs w:val="24"/>
          <w:highlight w:val="white"/>
        </w:rPr>
        <w:t>等于本交易日的</w:t>
      </w:r>
      <w:r>
        <w:rPr>
          <w:rFonts w:ascii="新宋体" w:eastAsia="新宋体" w:cs="新宋体"/>
          <w:color w:val="000000"/>
          <w:kern w:val="0"/>
          <w:sz w:val="24"/>
          <w:szCs w:val="24"/>
          <w:highlight w:val="white"/>
        </w:rPr>
        <w:t>InitialCashBalance+ Premium</w:t>
      </w:r>
    </w:p>
    <w:p>
      <w:pPr>
        <w:rPr>
          <w:rFonts w:ascii="新宋体" w:eastAsia="新宋体" w:cs="新宋体"/>
          <w:color w:val="000000"/>
          <w:kern w:val="0"/>
          <w:sz w:val="24"/>
          <w:szCs w:val="24"/>
        </w:rPr>
      </w:pPr>
      <w:r>
        <w:rPr>
          <w:rFonts w:hint="eastAsia"/>
        </w:rPr>
        <w:t>本交易日的</w:t>
      </w:r>
      <w:r>
        <w:rPr>
          <w:rFonts w:ascii="新宋体" w:eastAsia="新宋体" w:cs="新宋体"/>
          <w:color w:val="000000"/>
          <w:kern w:val="0"/>
          <w:sz w:val="24"/>
          <w:szCs w:val="24"/>
          <w:highlight w:val="white"/>
        </w:rPr>
        <w:t>EquityBalance：</w:t>
      </w:r>
      <w:r>
        <w:rPr>
          <w:rFonts w:hint="eastAsia" w:ascii="新宋体" w:eastAsia="新宋体" w:cs="新宋体"/>
          <w:color w:val="000000"/>
          <w:kern w:val="0"/>
          <w:sz w:val="24"/>
          <w:szCs w:val="24"/>
          <w:highlight w:val="white"/>
        </w:rPr>
        <w:t>等于本交易日的</w:t>
      </w:r>
      <w:r>
        <w:rPr>
          <w:rFonts w:ascii="新宋体" w:eastAsia="新宋体" w:cs="新宋体"/>
          <w:color w:val="000000"/>
          <w:kern w:val="0"/>
          <w:sz w:val="24"/>
          <w:szCs w:val="24"/>
          <w:highlight w:val="white"/>
        </w:rPr>
        <w:t>OptionValue（LongValue - ShortValue）</w:t>
      </w: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highlight w:val="white"/>
        </w:rPr>
      </w:pPr>
      <w:bookmarkStart w:id="15" w:name="OLE_LINK16"/>
      <w:r>
        <w:rPr>
          <w:rFonts w:ascii="新宋体" w:eastAsia="新宋体" w:cs="新宋体"/>
          <w:color w:val="0000FF"/>
          <w:kern w:val="0"/>
          <w:sz w:val="24"/>
          <w:szCs w:val="24"/>
          <w:highlight w:val="white"/>
        </w:rPr>
        <w:t>var</w:t>
      </w:r>
      <w:r>
        <w:rPr>
          <w:rFonts w:ascii="新宋体" w:eastAsia="新宋体" w:cs="新宋体"/>
          <w:color w:val="000000"/>
          <w:kern w:val="0"/>
          <w:sz w:val="24"/>
          <w:szCs w:val="24"/>
          <w:highlight w:val="white"/>
        </w:rPr>
        <w:t xml:space="preserve"> tempEntity</w:t>
      </w:r>
      <w:bookmarkEnd w:id="15"/>
      <w:r>
        <w:rPr>
          <w:rFonts w:ascii="新宋体" w:eastAsia="新宋体" w:cs="新宋体"/>
          <w:color w:val="000000"/>
          <w:kern w:val="0"/>
          <w:sz w:val="24"/>
          <w:szCs w:val="24"/>
          <w:highlight w:val="white"/>
        </w:rPr>
        <w:t xml:space="preserve"> = </w:t>
      </w:r>
      <w:r>
        <w:rPr>
          <w:rFonts w:ascii="新宋体" w:eastAsia="新宋体" w:cs="新宋体"/>
          <w:color w:val="0000FF"/>
          <w:kern w:val="0"/>
          <w:sz w:val="24"/>
          <w:szCs w:val="24"/>
          <w:highlight w:val="white"/>
        </w:rPr>
        <w:t>new</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TMFCode = </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.Empty,</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TAG50 = </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.Empty,</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TraderCode = </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.Empty,</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Tag50Type = </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.Empty,</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TraderName = </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.Empty,</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ClientCode = </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.Empty,</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AccountNo = </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.Empty</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w:t>
      </w:r>
    </w:p>
    <w:p>
      <w:pPr>
        <w:autoSpaceDE w:val="0"/>
        <w:autoSpaceDN w:val="0"/>
        <w:adjustRightInd w:val="0"/>
        <w:jc w:val="left"/>
        <w:rPr>
          <w:rFonts w:ascii="新宋体" w:eastAsia="新宋体" w:cs="新宋体"/>
          <w:color w:val="000000"/>
          <w:kern w:val="0"/>
          <w:sz w:val="24"/>
          <w:szCs w:val="24"/>
          <w:highlight w:val="white"/>
        </w:rPr>
      </w:pPr>
    </w:p>
    <w:p>
      <w:pPr>
        <w:rPr>
          <w:rFonts w:ascii="新宋体" w:eastAsia="新宋体" w:cs="新宋体"/>
          <w:color w:val="000000"/>
          <w:kern w:val="0"/>
          <w:sz w:val="24"/>
          <w:szCs w:val="24"/>
        </w:rPr>
      </w:pPr>
      <w:r>
        <w:rPr>
          <w:rFonts w:ascii="新宋体" w:eastAsia="新宋体" w:cs="新宋体"/>
          <w:color w:val="000000"/>
          <w:kern w:val="0"/>
          <w:sz w:val="24"/>
          <w:szCs w:val="24"/>
          <w:highlight w:val="white"/>
        </w:rPr>
        <w:t xml:space="preserve">                    tempEntity = </w:t>
      </w:r>
      <w:bookmarkStart w:id="16" w:name="OLE_LINK17"/>
      <w:bookmarkStart w:id="17" w:name="OLE_LINK18"/>
      <w:r>
        <w:rPr>
          <w:rFonts w:ascii="新宋体" w:eastAsia="新宋体" w:cs="新宋体"/>
          <w:color w:val="2B91AF"/>
          <w:kern w:val="0"/>
          <w:sz w:val="24"/>
          <w:szCs w:val="24"/>
          <w:highlight w:val="white"/>
        </w:rPr>
        <w:t>JsonHelper</w:t>
      </w:r>
      <w:r>
        <w:rPr>
          <w:rFonts w:ascii="新宋体" w:eastAsia="新宋体" w:cs="新宋体"/>
          <w:color w:val="000000"/>
          <w:kern w:val="0"/>
          <w:sz w:val="24"/>
          <w:szCs w:val="24"/>
          <w:highlight w:val="white"/>
        </w:rPr>
        <w:t>.DeserializeAnonymousType</w:t>
      </w:r>
      <w:bookmarkEnd w:id="16"/>
      <w:bookmarkEnd w:id="17"/>
      <w:r>
        <w:rPr>
          <w:rFonts w:ascii="新宋体" w:eastAsia="新宋体" w:cs="新宋体"/>
          <w:color w:val="000000"/>
          <w:kern w:val="0"/>
          <w:sz w:val="24"/>
          <w:szCs w:val="24"/>
          <w:highlight w:val="white"/>
        </w:rPr>
        <w:t>(info.Conditions, tempEntity);</w:t>
      </w: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r>
        <w:t>var productCondition = productCode.Aggregate("", (current, s) =&gt; current + string.Format("'{0}',", s));</w:t>
      </w:r>
    </w:p>
    <w:p>
      <w:r>
        <w:t>+                    sqlWhere.AppendFormat(" AND product.JDECode in ({0})", productCondition.Trim(','));</w:t>
      </w:r>
    </w:p>
    <w:p/>
    <w:p/>
    <w:p/>
    <w:p>
      <w:pPr>
        <w:spacing w:line="360" w:lineRule="auto"/>
        <w:rPr>
          <w:sz w:val="20"/>
          <w:szCs w:val="20"/>
        </w:rPr>
      </w:pPr>
      <w:r>
        <w:rPr>
          <w:rFonts w:hint="eastAsia"/>
          <w:sz w:val="20"/>
          <w:szCs w:val="20"/>
        </w:rPr>
        <w:t>期权有两种欧式期权和美式期权，欧式期权只能在到期日行权，美式期权则是从开仓之日起至到期日都可以行权。</w:t>
      </w:r>
    </w:p>
    <w:p/>
    <w:p/>
    <w:p>
      <w:pPr>
        <w:rPr>
          <w:rFonts w:ascii="新宋体" w:eastAsia="新宋体" w:cs="新宋体"/>
          <w:color w:val="A31515"/>
          <w:kern w:val="0"/>
          <w:sz w:val="28"/>
          <w:szCs w:val="28"/>
        </w:rPr>
      </w:pPr>
      <w:r>
        <w:rPr>
          <w:rFonts w:ascii="新宋体" w:eastAsia="新宋体" w:cs="新宋体"/>
          <w:color w:val="A31515"/>
          <w:kern w:val="0"/>
          <w:sz w:val="28"/>
          <w:szCs w:val="28"/>
          <w:highlight w:val="white"/>
        </w:rPr>
        <w:t>Excerised</w:t>
      </w:r>
      <w:r>
        <w:rPr>
          <w:rFonts w:ascii="新宋体" w:eastAsia="新宋体" w:cs="新宋体"/>
          <w:color w:val="A31515"/>
          <w:kern w:val="0"/>
          <w:sz w:val="28"/>
          <w:szCs w:val="28"/>
        </w:rPr>
        <w:t>:</w:t>
      </w:r>
    </w:p>
    <w:p>
      <w:pPr>
        <w:pStyle w:val="19"/>
        <w:numPr>
          <w:ilvl w:val="0"/>
          <w:numId w:val="1"/>
        </w:numPr>
        <w:ind w:firstLineChars="0"/>
        <w:rPr>
          <w:rFonts w:ascii="新宋体" w:eastAsia="新宋体" w:cs="新宋体"/>
          <w:color w:val="A31515"/>
          <w:kern w:val="0"/>
          <w:sz w:val="24"/>
          <w:szCs w:val="24"/>
        </w:rPr>
      </w:pPr>
      <w:r>
        <w:rPr>
          <w:rFonts w:ascii="新宋体" w:eastAsia="新宋体" w:cs="新宋体"/>
          <w:color w:val="A31515"/>
          <w:kern w:val="0"/>
          <w:sz w:val="24"/>
          <w:szCs w:val="24"/>
          <w:highlight w:val="white"/>
        </w:rPr>
        <w:t>Only long option position can be excerised!</w:t>
      </w:r>
    </w:p>
    <w:p>
      <w:pPr>
        <w:pStyle w:val="19"/>
        <w:numPr>
          <w:ilvl w:val="0"/>
          <w:numId w:val="1"/>
        </w:numPr>
        <w:ind w:firstLineChars="0"/>
        <w:rPr>
          <w:sz w:val="28"/>
          <w:szCs w:val="28"/>
        </w:rPr>
      </w:pPr>
      <w:r>
        <w:rPr>
          <w:rFonts w:ascii="新宋体" w:eastAsia="新宋体" w:cs="新宋体"/>
          <w:color w:val="A31515"/>
          <w:kern w:val="0"/>
          <w:sz w:val="24"/>
          <w:szCs w:val="24"/>
          <w:highlight w:val="white"/>
        </w:rPr>
        <w:t>The number of excerise rights cannot be greater than the number of positions</w:t>
      </w:r>
    </w:p>
    <w:p>
      <w:pPr>
        <w:pStyle w:val="19"/>
        <w:numPr>
          <w:ilvl w:val="0"/>
          <w:numId w:val="1"/>
        </w:numPr>
        <w:ind w:firstLineChars="0"/>
        <w:rPr>
          <w:sz w:val="28"/>
          <w:szCs w:val="28"/>
        </w:rPr>
      </w:pPr>
      <w:r>
        <w:rPr>
          <w:rFonts w:ascii="新宋体" w:eastAsia="新宋体" w:cs="新宋体"/>
          <w:color w:val="A31515"/>
          <w:kern w:val="0"/>
          <w:sz w:val="24"/>
          <w:szCs w:val="24"/>
          <w:highlight w:val="white"/>
        </w:rPr>
        <w:t>European options can only be exercised on the expiration date!</w:t>
      </w:r>
    </w:p>
    <w:p>
      <w:pPr>
        <w:pStyle w:val="19"/>
        <w:widowControl/>
        <w:numPr>
          <w:ilvl w:val="0"/>
          <w:numId w:val="1"/>
        </w:numPr>
        <w:ind w:firstLineChars="0"/>
        <w:jc w:val="left"/>
        <w:rPr>
          <w:rFonts w:ascii="宋体" w:hAnsi="宋体" w:eastAsia="宋体" w:cs="宋体"/>
          <w:kern w:val="0"/>
          <w:sz w:val="24"/>
          <w:szCs w:val="24"/>
        </w:rPr>
      </w:pPr>
      <w:r>
        <w:drawing>
          <wp:inline distT="0" distB="0" distL="0" distR="0">
            <wp:extent cx="6867525" cy="685800"/>
            <wp:effectExtent l="0" t="0" r="9525" b="0"/>
            <wp:docPr id="3" name="图片 3" descr="C:\Users\david\AppData\Roaming\Tencent\Users\709239679\QQ\WinTemp\RichOle\@)8~R7ZWNYX~1CBHZ5KF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david\AppData\Roaming\Tencent\Users\709239679\QQ\WinTemp\RichOle\@)8~R7ZWNYX~1CBHZ5KFI[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867525" cy="685800"/>
                    </a:xfrm>
                    <a:prstGeom prst="rect">
                      <a:avLst/>
                    </a:prstGeom>
                    <a:noFill/>
                    <a:ln>
                      <a:noFill/>
                    </a:ln>
                  </pic:spPr>
                </pic:pic>
              </a:graphicData>
            </a:graphic>
          </wp:inline>
        </w:drawing>
      </w:r>
    </w:p>
    <w:tbl>
      <w:tblPr>
        <w:tblStyle w:val="8"/>
        <w:tblW w:w="9810" w:type="dxa"/>
        <w:tblInd w:w="49" w:type="dxa"/>
        <w:shd w:val="clear" w:color="auto" w:fill="FFFFFF"/>
        <w:tblLayout w:type="autofit"/>
        <w:tblCellMar>
          <w:top w:w="15" w:type="dxa"/>
          <w:left w:w="15" w:type="dxa"/>
          <w:bottom w:w="15" w:type="dxa"/>
          <w:right w:w="15" w:type="dxa"/>
        </w:tblCellMar>
      </w:tblPr>
      <w:tblGrid>
        <w:gridCol w:w="684"/>
        <w:gridCol w:w="729"/>
        <w:gridCol w:w="1264"/>
        <w:gridCol w:w="5533"/>
        <w:gridCol w:w="1600"/>
      </w:tblGrid>
      <w:tr>
        <w:tblPrEx>
          <w:tblCellMar>
            <w:top w:w="15" w:type="dxa"/>
            <w:left w:w="15" w:type="dxa"/>
            <w:bottom w:w="15" w:type="dxa"/>
            <w:right w:w="15" w:type="dxa"/>
          </w:tblCellMar>
        </w:tblPrEx>
        <w:trPr>
          <w:trHeight w:val="285" w:hRule="atLeast"/>
        </w:trPr>
        <w:tc>
          <w:tcPr>
            <w:tcW w:w="684" w:type="dxa"/>
            <w:tcBorders>
              <w:top w:val="single" w:color="auto" w:sz="8" w:space="0"/>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b/>
                <w:bCs/>
                <w:sz w:val="18"/>
                <w:szCs w:val="18"/>
              </w:rPr>
              <w:t>Side</w:t>
            </w:r>
          </w:p>
        </w:tc>
        <w:tc>
          <w:tcPr>
            <w:tcW w:w="729" w:type="dxa"/>
            <w:tcBorders>
              <w:top w:val="single" w:color="auto" w:sz="8" w:space="0"/>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b/>
                <w:bCs/>
                <w:sz w:val="18"/>
                <w:szCs w:val="18"/>
              </w:rPr>
              <w:t>Put/Call</w:t>
            </w:r>
          </w:p>
        </w:tc>
        <w:tc>
          <w:tcPr>
            <w:tcW w:w="1264" w:type="dxa"/>
            <w:tcBorders>
              <w:top w:val="single" w:color="auto" w:sz="8" w:space="0"/>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b/>
                <w:bCs/>
                <w:sz w:val="18"/>
                <w:szCs w:val="18"/>
              </w:rPr>
              <w:t>Operation</w:t>
            </w:r>
          </w:p>
        </w:tc>
        <w:tc>
          <w:tcPr>
            <w:tcW w:w="5533" w:type="dxa"/>
            <w:tcBorders>
              <w:top w:val="single" w:color="auto" w:sz="8" w:space="0"/>
              <w:left w:val="nil"/>
              <w:bottom w:val="nil"/>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b/>
                <w:bCs/>
                <w:sz w:val="18"/>
                <w:szCs w:val="18"/>
              </w:rPr>
              <w:t>Result</w:t>
            </w:r>
          </w:p>
        </w:tc>
        <w:tc>
          <w:tcPr>
            <w:tcW w:w="1600" w:type="dxa"/>
            <w:tcBorders>
              <w:top w:val="single" w:color="auto" w:sz="8" w:space="0"/>
              <w:left w:val="single" w:color="auto" w:sz="8" w:space="0"/>
              <w:bottom w:val="nil"/>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b/>
                <w:bCs/>
                <w:sz w:val="18"/>
                <w:szCs w:val="18"/>
              </w:rPr>
              <w:t>TrdTyp</w:t>
            </w:r>
          </w:p>
        </w:tc>
      </w:tr>
      <w:tr>
        <w:tblPrEx>
          <w:tblCellMar>
            <w:top w:w="15" w:type="dxa"/>
            <w:left w:w="15" w:type="dxa"/>
            <w:bottom w:w="15" w:type="dxa"/>
            <w:right w:w="15" w:type="dxa"/>
          </w:tblCellMar>
        </w:tblPrEx>
        <w:trPr>
          <w:trHeight w:val="564"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Expire-ITM</w:t>
            </w:r>
          </w:p>
        </w:tc>
        <w:tc>
          <w:tcPr>
            <w:tcW w:w="5533" w:type="dxa"/>
            <w:tcBorders>
              <w:top w:val="single" w:color="auto" w:sz="8" w:space="0"/>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到期日价内行权，期权插入平仓，期货插入对应Long</w:t>
            </w:r>
            <w:r>
              <w:rPr>
                <w:rFonts w:ascii="宋体" w:hAnsi="宋体" w:eastAsia="宋体" w:cs="Arial"/>
                <w:sz w:val="18"/>
                <w:szCs w:val="18"/>
              </w:rPr>
              <w:t>头寸</w:t>
            </w:r>
          </w:p>
        </w:tc>
        <w:tc>
          <w:tcPr>
            <w:tcW w:w="1600" w:type="dxa"/>
            <w:tcBorders>
              <w:top w:val="single" w:color="auto" w:sz="8" w:space="0"/>
              <w:left w:val="single" w:color="auto" w:sz="8" w:space="0"/>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shd w:val="clear" w:color="auto" w:fill="FFFF00"/>
              </w:rPr>
              <w:t>期权平仓成交：</w:t>
            </w:r>
            <w:r>
              <w:rPr>
                <w:rFonts w:hint="eastAsia" w:ascii="宋体" w:hAnsi="宋体" w:eastAsia="宋体" w:cs="宋体"/>
                <w:sz w:val="18"/>
                <w:szCs w:val="18"/>
                <w:shd w:val="clear" w:color="auto" w:fill="FFFF00"/>
              </w:rPr>
              <w:t>5</w:t>
            </w:r>
          </w:p>
        </w:tc>
      </w:tr>
      <w:tr>
        <w:tblPrEx>
          <w:shd w:val="clear" w:color="auto" w:fill="FFFFFF"/>
          <w:tblCellMar>
            <w:top w:w="15" w:type="dxa"/>
            <w:left w:w="15" w:type="dxa"/>
            <w:bottom w:w="15" w:type="dxa"/>
            <w:right w:w="15" w:type="dxa"/>
          </w:tblCellMar>
        </w:tblPrEx>
        <w:trPr>
          <w:trHeight w:val="417"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Expire-OTM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到期日价外不会行权，期权插入平仓，期货没有仓位插入</w:t>
            </w:r>
          </w:p>
        </w:tc>
        <w:tc>
          <w:tcPr>
            <w:tcW w:w="1600"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shd w:val="clear" w:color="auto" w:fill="FFFF00"/>
              </w:rPr>
              <w:t>期权平仓成交：</w:t>
            </w:r>
            <w:r>
              <w:rPr>
                <w:rFonts w:hint="eastAsia" w:ascii="宋体" w:hAnsi="宋体" w:eastAsia="宋体" w:cs="宋体"/>
                <w:sz w:val="18"/>
                <w:szCs w:val="18"/>
                <w:shd w:val="clear" w:color="auto" w:fill="FFFF00"/>
              </w:rPr>
              <w:t>4</w:t>
            </w:r>
          </w:p>
        </w:tc>
      </w:tr>
      <w:tr>
        <w:tblPrEx>
          <w:tblCellMar>
            <w:top w:w="15" w:type="dxa"/>
            <w:left w:w="15" w:type="dxa"/>
            <w:bottom w:w="15" w:type="dxa"/>
            <w:right w:w="15" w:type="dxa"/>
          </w:tblCellMar>
        </w:tblPrEx>
        <w:trPr>
          <w:trHeight w:val="363"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Contra-ITM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到期日价内但放弃行权，期权插入平仓，期货没有仓位插入</w:t>
            </w:r>
          </w:p>
        </w:tc>
        <w:tc>
          <w:tcPr>
            <w:tcW w:w="1600" w:type="dxa"/>
            <w:tcBorders>
              <w:top w:val="nil"/>
              <w:left w:val="single" w:color="auto" w:sz="8" w:space="0"/>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期权平仓成交：4</w:t>
            </w:r>
          </w:p>
        </w:tc>
      </w:tr>
      <w:tr>
        <w:tblPrEx>
          <w:tblCellMar>
            <w:top w:w="15" w:type="dxa"/>
            <w:left w:w="15" w:type="dxa"/>
            <w:bottom w:w="15" w:type="dxa"/>
            <w:right w:w="15" w:type="dxa"/>
          </w:tblCellMar>
        </w:tblPrEx>
        <w:trPr>
          <w:trHeight w:val="597"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Contra-OTM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到期日价外但行权，期权插入平仓，期货插入对应Long</w:t>
            </w:r>
            <w:r>
              <w:rPr>
                <w:rFonts w:ascii="宋体" w:hAnsi="宋体" w:eastAsia="宋体" w:cs="Arial"/>
                <w:sz w:val="18"/>
                <w:szCs w:val="18"/>
              </w:rPr>
              <w:t>头寸</w:t>
            </w:r>
          </w:p>
        </w:tc>
        <w:tc>
          <w:tcPr>
            <w:tcW w:w="1600" w:type="dxa"/>
            <w:tcBorders>
              <w:top w:val="nil"/>
              <w:left w:val="single" w:color="auto" w:sz="8" w:space="0"/>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shd w:val="clear" w:color="auto" w:fill="FFFF00"/>
              </w:rPr>
              <w:t>期权平仓成交：</w:t>
            </w:r>
            <w:r>
              <w:rPr>
                <w:rFonts w:hint="eastAsia" w:ascii="宋体" w:hAnsi="宋体" w:eastAsia="宋体" w:cs="宋体"/>
                <w:sz w:val="18"/>
                <w:szCs w:val="18"/>
                <w:shd w:val="clear" w:color="auto" w:fill="FFFF00"/>
              </w:rPr>
              <w:t>5</w:t>
            </w:r>
          </w:p>
        </w:tc>
      </w:tr>
      <w:tr>
        <w:tblPrEx>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Expire-ITM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到期日价内被assign</w:t>
            </w:r>
            <w:r>
              <w:rPr>
                <w:rFonts w:ascii="宋体" w:hAnsi="宋体" w:eastAsia="宋体" w:cs="Arial"/>
                <w:sz w:val="18"/>
                <w:szCs w:val="18"/>
              </w:rPr>
              <w:t>，期权插入平仓，期货插入对应</w:t>
            </w:r>
            <w:r>
              <w:rPr>
                <w:rFonts w:ascii="Arial" w:hAnsi="Arial" w:eastAsia="宋体" w:cs="Arial"/>
                <w:sz w:val="18"/>
                <w:szCs w:val="18"/>
              </w:rPr>
              <w:t>Short</w:t>
            </w:r>
            <w:r>
              <w:rPr>
                <w:rFonts w:ascii="宋体" w:hAnsi="宋体" w:eastAsia="宋体" w:cs="Arial"/>
                <w:sz w:val="18"/>
                <w:szCs w:val="18"/>
              </w:rPr>
              <w:t>头寸</w:t>
            </w:r>
          </w:p>
        </w:tc>
        <w:tc>
          <w:tcPr>
            <w:tcW w:w="1600" w:type="dxa"/>
            <w:tcBorders>
              <w:top w:val="nil"/>
              <w:left w:val="single" w:color="auto" w:sz="8" w:space="0"/>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shd w:val="clear" w:color="auto" w:fill="FFFF00"/>
              </w:rPr>
              <w:t>期权平仓成交：</w:t>
            </w:r>
            <w:r>
              <w:rPr>
                <w:rFonts w:hint="eastAsia" w:ascii="宋体" w:hAnsi="宋体" w:eastAsia="宋体" w:cs="宋体"/>
                <w:sz w:val="18"/>
                <w:szCs w:val="18"/>
                <w:shd w:val="clear" w:color="auto" w:fill="FFFF00"/>
              </w:rPr>
              <w:t>5</w:t>
            </w:r>
          </w:p>
        </w:tc>
      </w:tr>
      <w:tr>
        <w:tblPrEx>
          <w:shd w:val="clear" w:color="auto" w:fill="FFFFFF"/>
          <w:tblCellMar>
            <w:top w:w="15" w:type="dxa"/>
            <w:left w:w="15" w:type="dxa"/>
            <w:bottom w:w="15" w:type="dxa"/>
            <w:right w:w="15" w:type="dxa"/>
          </w:tblCellMar>
        </w:tblPrEx>
        <w:trPr>
          <w:trHeight w:val="28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Expire-OTM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到期日没有被assign</w:t>
            </w:r>
            <w:r>
              <w:rPr>
                <w:rFonts w:ascii="宋体" w:hAnsi="宋体" w:eastAsia="宋体" w:cs="Arial"/>
                <w:sz w:val="18"/>
                <w:szCs w:val="18"/>
              </w:rPr>
              <w:t>，期权插入平仓，期货没有仓位插入</w:t>
            </w:r>
          </w:p>
        </w:tc>
        <w:tc>
          <w:tcPr>
            <w:tcW w:w="1600"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期权平仓成交：4</w:t>
            </w:r>
          </w:p>
        </w:tc>
      </w:tr>
      <w:tr>
        <w:tblPrEx>
          <w:shd w:val="clear" w:color="auto" w:fill="FFFFFF"/>
          <w:tblCellMar>
            <w:top w:w="15" w:type="dxa"/>
            <w:left w:w="15" w:type="dxa"/>
            <w:bottom w:w="15" w:type="dxa"/>
            <w:right w:w="15" w:type="dxa"/>
          </w:tblCellMar>
        </w:tblPrEx>
        <w:trPr>
          <w:trHeight w:val="28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Contra-ITM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到期日价内但没有被assign</w:t>
            </w:r>
            <w:r>
              <w:rPr>
                <w:rFonts w:ascii="宋体" w:hAnsi="宋体" w:eastAsia="宋体" w:cs="Arial"/>
                <w:sz w:val="18"/>
                <w:szCs w:val="18"/>
              </w:rPr>
              <w:t>，期权插入平仓，期货没有仓位插入</w:t>
            </w:r>
          </w:p>
        </w:tc>
        <w:tc>
          <w:tcPr>
            <w:tcW w:w="1600"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期权平仓成交：4</w:t>
            </w:r>
          </w:p>
        </w:tc>
      </w:tr>
      <w:tr>
        <w:tblPrEx>
          <w:shd w:val="clear" w:color="auto" w:fill="FFFFFF"/>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Contra-OTM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到期日价外但被Assign</w:t>
            </w:r>
            <w:r>
              <w:rPr>
                <w:rFonts w:ascii="宋体" w:hAnsi="宋体" w:eastAsia="宋体" w:cs="Arial"/>
                <w:sz w:val="18"/>
                <w:szCs w:val="18"/>
              </w:rPr>
              <w:t>，期权插入平仓，期货插入对应</w:t>
            </w:r>
            <w:r>
              <w:rPr>
                <w:rFonts w:ascii="Arial" w:hAnsi="Arial" w:eastAsia="宋体" w:cs="Arial"/>
                <w:sz w:val="18"/>
                <w:szCs w:val="18"/>
              </w:rPr>
              <w:t>Short</w:t>
            </w:r>
            <w:r>
              <w:rPr>
                <w:rFonts w:ascii="宋体" w:hAnsi="宋体" w:eastAsia="宋体" w:cs="Arial"/>
                <w:sz w:val="18"/>
                <w:szCs w:val="18"/>
              </w:rPr>
              <w:t>头寸</w:t>
            </w:r>
          </w:p>
        </w:tc>
        <w:tc>
          <w:tcPr>
            <w:tcW w:w="1600" w:type="dxa"/>
            <w:tcBorders>
              <w:top w:val="nil"/>
              <w:left w:val="single" w:color="auto" w:sz="8" w:space="0"/>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shd w:val="clear" w:color="auto" w:fill="FFFF00"/>
              </w:rPr>
              <w:t>期权平仓成交：</w:t>
            </w:r>
            <w:r>
              <w:rPr>
                <w:rFonts w:hint="eastAsia" w:ascii="宋体" w:hAnsi="宋体" w:eastAsia="宋体" w:cs="宋体"/>
                <w:sz w:val="18"/>
                <w:szCs w:val="18"/>
                <w:shd w:val="clear" w:color="auto" w:fill="FFFF00"/>
              </w:rPr>
              <w:t>5</w:t>
            </w:r>
          </w:p>
        </w:tc>
      </w:tr>
      <w:tr>
        <w:tblPrEx>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Expire-ITM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到期日价内行权，期权插入平仓，期货插入对应Short</w:t>
            </w:r>
            <w:r>
              <w:rPr>
                <w:rFonts w:ascii="宋体" w:hAnsi="宋体" w:eastAsia="宋体" w:cs="Arial"/>
                <w:sz w:val="18"/>
                <w:szCs w:val="18"/>
              </w:rPr>
              <w:t>头寸</w:t>
            </w:r>
          </w:p>
        </w:tc>
        <w:tc>
          <w:tcPr>
            <w:tcW w:w="1600" w:type="dxa"/>
            <w:tcBorders>
              <w:top w:val="nil"/>
              <w:left w:val="single" w:color="auto" w:sz="8" w:space="0"/>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shd w:val="clear" w:color="auto" w:fill="FFFF00"/>
              </w:rPr>
              <w:t>期权平仓成交：</w:t>
            </w:r>
            <w:r>
              <w:rPr>
                <w:rFonts w:hint="eastAsia" w:ascii="宋体" w:hAnsi="宋体" w:eastAsia="宋体" w:cs="宋体"/>
                <w:sz w:val="18"/>
                <w:szCs w:val="18"/>
                <w:shd w:val="clear" w:color="auto" w:fill="FFFF00"/>
              </w:rPr>
              <w:t>5</w:t>
            </w:r>
          </w:p>
        </w:tc>
      </w:tr>
      <w:tr>
        <w:tblPrEx>
          <w:shd w:val="clear" w:color="auto" w:fill="FFFFFF"/>
          <w:tblCellMar>
            <w:top w:w="15" w:type="dxa"/>
            <w:left w:w="15" w:type="dxa"/>
            <w:bottom w:w="15" w:type="dxa"/>
            <w:right w:w="15" w:type="dxa"/>
          </w:tblCellMar>
        </w:tblPrEx>
        <w:trPr>
          <w:trHeight w:val="28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Expire-OTM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到期价外不会行权，期权插入平仓，期货没有仓位插入</w:t>
            </w:r>
          </w:p>
        </w:tc>
        <w:tc>
          <w:tcPr>
            <w:tcW w:w="1600"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期权平仓成交：4</w:t>
            </w:r>
          </w:p>
        </w:tc>
      </w:tr>
      <w:tr>
        <w:tblPrEx>
          <w:shd w:val="clear" w:color="auto" w:fill="FFFFFF"/>
          <w:tblCellMar>
            <w:top w:w="15" w:type="dxa"/>
            <w:left w:w="15" w:type="dxa"/>
            <w:bottom w:w="15" w:type="dxa"/>
            <w:right w:w="15" w:type="dxa"/>
          </w:tblCellMar>
        </w:tblPrEx>
        <w:trPr>
          <w:trHeight w:val="28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Contra-ITM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到期日价内但放弃行权，期权插入平仓，期货没有仓位插入</w:t>
            </w:r>
          </w:p>
        </w:tc>
        <w:tc>
          <w:tcPr>
            <w:tcW w:w="1600"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期权平仓成交：4</w:t>
            </w:r>
          </w:p>
        </w:tc>
      </w:tr>
      <w:tr>
        <w:tblPrEx>
          <w:shd w:val="clear" w:color="auto" w:fill="FFFFFF"/>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Contra-OTM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到期日价外但行权，期权插入平仓，期货插入对应Short</w:t>
            </w:r>
            <w:r>
              <w:rPr>
                <w:rFonts w:ascii="宋体" w:hAnsi="宋体" w:eastAsia="宋体" w:cs="Arial"/>
                <w:sz w:val="18"/>
                <w:szCs w:val="18"/>
              </w:rPr>
              <w:t>头寸</w:t>
            </w:r>
          </w:p>
        </w:tc>
        <w:tc>
          <w:tcPr>
            <w:tcW w:w="1600" w:type="dxa"/>
            <w:tcBorders>
              <w:top w:val="nil"/>
              <w:left w:val="single" w:color="auto" w:sz="8" w:space="0"/>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shd w:val="clear" w:color="auto" w:fill="FFFF00"/>
              </w:rPr>
              <w:t>期权平仓成交：</w:t>
            </w:r>
            <w:r>
              <w:rPr>
                <w:rFonts w:hint="eastAsia" w:ascii="宋体" w:hAnsi="宋体" w:eastAsia="宋体" w:cs="宋体"/>
                <w:sz w:val="18"/>
                <w:szCs w:val="18"/>
                <w:shd w:val="clear" w:color="auto" w:fill="FFFF00"/>
              </w:rPr>
              <w:t>5</w:t>
            </w:r>
          </w:p>
        </w:tc>
      </w:tr>
      <w:tr>
        <w:tblPrEx>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Expire-ITM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到期日价内被assign</w:t>
            </w:r>
            <w:r>
              <w:rPr>
                <w:rFonts w:ascii="宋体" w:hAnsi="宋体" w:eastAsia="宋体" w:cs="Arial"/>
                <w:sz w:val="18"/>
                <w:szCs w:val="18"/>
              </w:rPr>
              <w:t>，期权插入平仓，期货插入对应</w:t>
            </w:r>
            <w:r>
              <w:rPr>
                <w:rFonts w:ascii="Arial" w:hAnsi="Arial" w:eastAsia="宋体" w:cs="Arial"/>
                <w:sz w:val="18"/>
                <w:szCs w:val="18"/>
              </w:rPr>
              <w:t>Long</w:t>
            </w:r>
            <w:r>
              <w:rPr>
                <w:rFonts w:ascii="宋体" w:hAnsi="宋体" w:eastAsia="宋体" w:cs="Arial"/>
                <w:sz w:val="18"/>
                <w:szCs w:val="18"/>
              </w:rPr>
              <w:t>头寸</w:t>
            </w:r>
          </w:p>
        </w:tc>
        <w:tc>
          <w:tcPr>
            <w:tcW w:w="1600" w:type="dxa"/>
            <w:tcBorders>
              <w:top w:val="nil"/>
              <w:left w:val="single" w:color="auto" w:sz="8" w:space="0"/>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shd w:val="clear" w:color="auto" w:fill="FFFF00"/>
              </w:rPr>
              <w:t>期权平仓成交：</w:t>
            </w:r>
            <w:r>
              <w:rPr>
                <w:rFonts w:hint="eastAsia" w:ascii="宋体" w:hAnsi="宋体" w:eastAsia="宋体" w:cs="宋体"/>
                <w:sz w:val="18"/>
                <w:szCs w:val="18"/>
                <w:shd w:val="clear" w:color="auto" w:fill="FFFF00"/>
              </w:rPr>
              <w:t>5</w:t>
            </w:r>
          </w:p>
        </w:tc>
      </w:tr>
      <w:tr>
        <w:tblPrEx>
          <w:shd w:val="clear" w:color="auto" w:fill="FFFFFF"/>
          <w:tblCellMar>
            <w:top w:w="15" w:type="dxa"/>
            <w:left w:w="15" w:type="dxa"/>
            <w:bottom w:w="15" w:type="dxa"/>
            <w:right w:w="15" w:type="dxa"/>
          </w:tblCellMar>
        </w:tblPrEx>
        <w:trPr>
          <w:trHeight w:val="28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Expire-OTM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到期日没有被assign</w:t>
            </w:r>
            <w:r>
              <w:rPr>
                <w:rFonts w:ascii="宋体" w:hAnsi="宋体" w:eastAsia="宋体" w:cs="Arial"/>
                <w:sz w:val="18"/>
                <w:szCs w:val="18"/>
              </w:rPr>
              <w:t>，期权插入平仓，期货没有仓位插入</w:t>
            </w:r>
          </w:p>
        </w:tc>
        <w:tc>
          <w:tcPr>
            <w:tcW w:w="1600"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期权平仓成交：4</w:t>
            </w:r>
          </w:p>
        </w:tc>
      </w:tr>
      <w:tr>
        <w:tblPrEx>
          <w:shd w:val="clear" w:color="auto" w:fill="FFFFFF"/>
          <w:tblCellMar>
            <w:top w:w="15" w:type="dxa"/>
            <w:left w:w="15" w:type="dxa"/>
            <w:bottom w:w="15" w:type="dxa"/>
            <w:right w:w="15" w:type="dxa"/>
          </w:tblCellMar>
        </w:tblPrEx>
        <w:trPr>
          <w:trHeight w:val="28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Contra-ITM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到期日价内但没有被assign</w:t>
            </w:r>
            <w:r>
              <w:rPr>
                <w:rFonts w:ascii="宋体" w:hAnsi="宋体" w:eastAsia="宋体" w:cs="Arial"/>
                <w:sz w:val="18"/>
                <w:szCs w:val="18"/>
              </w:rPr>
              <w:t>，期权插入平仓，期货没有仓位插入</w:t>
            </w:r>
          </w:p>
        </w:tc>
        <w:tc>
          <w:tcPr>
            <w:tcW w:w="1600"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期权平仓成交：4</w:t>
            </w:r>
          </w:p>
        </w:tc>
      </w:tr>
      <w:tr>
        <w:tblPrEx>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Contra-OTM</w:t>
            </w:r>
          </w:p>
        </w:tc>
        <w:tc>
          <w:tcPr>
            <w:tcW w:w="5533" w:type="dxa"/>
            <w:tcBorders>
              <w:top w:val="nil"/>
              <w:left w:val="nil"/>
              <w:bottom w:val="single" w:color="auto" w:sz="8" w:space="0"/>
              <w:right w:val="nil"/>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到期日价外但被Assign</w:t>
            </w:r>
            <w:r>
              <w:rPr>
                <w:rFonts w:ascii="宋体" w:hAnsi="宋体" w:eastAsia="宋体" w:cs="Arial"/>
                <w:sz w:val="18"/>
                <w:szCs w:val="18"/>
              </w:rPr>
              <w:t>，期权插入平仓，期货插入对应</w:t>
            </w:r>
            <w:r>
              <w:rPr>
                <w:rFonts w:ascii="Arial" w:hAnsi="Arial" w:eastAsia="宋体" w:cs="Arial"/>
                <w:sz w:val="18"/>
                <w:szCs w:val="18"/>
              </w:rPr>
              <w:t>Long</w:t>
            </w:r>
            <w:r>
              <w:rPr>
                <w:rFonts w:ascii="宋体" w:hAnsi="宋体" w:eastAsia="宋体" w:cs="Arial"/>
                <w:sz w:val="18"/>
                <w:szCs w:val="18"/>
              </w:rPr>
              <w:t>头寸</w:t>
            </w:r>
          </w:p>
        </w:tc>
        <w:tc>
          <w:tcPr>
            <w:tcW w:w="1600" w:type="dxa"/>
            <w:tcBorders>
              <w:top w:val="nil"/>
              <w:left w:val="single" w:color="auto" w:sz="8" w:space="0"/>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shd w:val="clear" w:color="auto" w:fill="FFFF00"/>
              </w:rPr>
              <w:t>期权平仓成交：</w:t>
            </w:r>
            <w:r>
              <w:rPr>
                <w:rFonts w:hint="eastAsia" w:ascii="宋体" w:hAnsi="宋体" w:eastAsia="宋体" w:cs="宋体"/>
                <w:sz w:val="18"/>
                <w:szCs w:val="18"/>
                <w:shd w:val="clear" w:color="auto" w:fill="FFFF00"/>
              </w:rPr>
              <w:t>5</w:t>
            </w:r>
          </w:p>
        </w:tc>
      </w:tr>
      <w:tr>
        <w:tblPrEx>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Exercise</w:t>
            </w:r>
          </w:p>
        </w:tc>
        <w:tc>
          <w:tcPr>
            <w:tcW w:w="5533"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期权插入平仓，期货插入对应Long</w:t>
            </w:r>
            <w:r>
              <w:rPr>
                <w:rFonts w:ascii="宋体" w:hAnsi="宋体" w:eastAsia="宋体" w:cs="Arial"/>
                <w:sz w:val="18"/>
                <w:szCs w:val="18"/>
              </w:rPr>
              <w:t>头寸</w:t>
            </w:r>
          </w:p>
        </w:tc>
        <w:tc>
          <w:tcPr>
            <w:tcW w:w="1600" w:type="dxa"/>
            <w:tcBorders>
              <w:top w:val="nil"/>
              <w:left w:val="nil"/>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rPr>
              <w:t>期权平仓成交：5</w:t>
            </w:r>
          </w:p>
        </w:tc>
      </w:tr>
      <w:tr>
        <w:tblPrEx>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Long</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Exercise</w:t>
            </w:r>
          </w:p>
        </w:tc>
        <w:tc>
          <w:tcPr>
            <w:tcW w:w="5533"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期权插入平仓，期货插入对应Short</w:t>
            </w:r>
            <w:r>
              <w:rPr>
                <w:rFonts w:ascii="宋体" w:hAnsi="宋体" w:eastAsia="宋体" w:cs="Arial"/>
                <w:sz w:val="18"/>
                <w:szCs w:val="18"/>
              </w:rPr>
              <w:t>头寸</w:t>
            </w:r>
          </w:p>
        </w:tc>
        <w:tc>
          <w:tcPr>
            <w:tcW w:w="1600" w:type="dxa"/>
            <w:tcBorders>
              <w:top w:val="nil"/>
              <w:left w:val="nil"/>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rPr>
              <w:t>期权平仓成交：5</w:t>
            </w:r>
          </w:p>
        </w:tc>
      </w:tr>
      <w:tr>
        <w:tblPrEx>
          <w:shd w:val="clear" w:color="auto" w:fill="FFFFFF"/>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Call</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Assign</w:t>
            </w:r>
          </w:p>
        </w:tc>
        <w:tc>
          <w:tcPr>
            <w:tcW w:w="5533"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期权插入平仓，期货插入对应Short</w:t>
            </w:r>
            <w:r>
              <w:rPr>
                <w:rFonts w:ascii="宋体" w:hAnsi="宋体" w:eastAsia="宋体" w:cs="Arial"/>
                <w:sz w:val="18"/>
                <w:szCs w:val="18"/>
              </w:rPr>
              <w:t>头寸</w:t>
            </w:r>
          </w:p>
        </w:tc>
        <w:tc>
          <w:tcPr>
            <w:tcW w:w="1600" w:type="dxa"/>
            <w:tcBorders>
              <w:top w:val="nil"/>
              <w:left w:val="nil"/>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rPr>
              <w:t>期权平仓成交：5</w:t>
            </w:r>
          </w:p>
        </w:tc>
      </w:tr>
      <w:tr>
        <w:tblPrEx>
          <w:shd w:val="clear" w:color="auto" w:fill="FFFFFF"/>
          <w:tblCellMar>
            <w:top w:w="15" w:type="dxa"/>
            <w:left w:w="15" w:type="dxa"/>
            <w:bottom w:w="15" w:type="dxa"/>
            <w:right w:w="15" w:type="dxa"/>
          </w:tblCellMar>
        </w:tblPrEx>
        <w:trPr>
          <w:trHeight w:val="495" w:hRule="atLeast"/>
        </w:trPr>
        <w:tc>
          <w:tcPr>
            <w:tcW w:w="684" w:type="dxa"/>
            <w:tcBorders>
              <w:top w:val="nil"/>
              <w:left w:val="single" w:color="auto" w:sz="8" w:space="0"/>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Short</w:t>
            </w:r>
          </w:p>
        </w:tc>
        <w:tc>
          <w:tcPr>
            <w:tcW w:w="729"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Put</w:t>
            </w:r>
          </w:p>
        </w:tc>
        <w:tc>
          <w:tcPr>
            <w:tcW w:w="1264"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Assign</w:t>
            </w:r>
          </w:p>
        </w:tc>
        <w:tc>
          <w:tcPr>
            <w:tcW w:w="5533" w:type="dxa"/>
            <w:tcBorders>
              <w:top w:val="nil"/>
              <w:left w:val="nil"/>
              <w:bottom w:val="single" w:color="auto" w:sz="8" w:space="0"/>
              <w:right w:val="single" w:color="auto" w:sz="8" w:space="0"/>
            </w:tcBorders>
            <w:shd w:val="clear" w:color="auto" w:fill="FFFFFF"/>
            <w:noWrap/>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期权插入平仓，期货插入对应Long</w:t>
            </w:r>
            <w:r>
              <w:rPr>
                <w:rFonts w:ascii="宋体" w:hAnsi="宋体" w:eastAsia="宋体" w:cs="Arial"/>
                <w:sz w:val="18"/>
                <w:szCs w:val="18"/>
              </w:rPr>
              <w:t>头寸</w:t>
            </w:r>
          </w:p>
        </w:tc>
        <w:tc>
          <w:tcPr>
            <w:tcW w:w="1600" w:type="dxa"/>
            <w:tcBorders>
              <w:top w:val="nil"/>
              <w:left w:val="nil"/>
              <w:bottom w:val="single" w:color="auto" w:sz="8" w:space="0"/>
              <w:right w:val="single" w:color="auto" w:sz="8" w:space="0"/>
            </w:tcBorders>
            <w:shd w:val="clear" w:color="auto" w:fill="FFFFFF"/>
            <w:tcMar>
              <w:top w:w="15" w:type="dxa"/>
              <w:left w:w="15" w:type="dxa"/>
              <w:bottom w:w="0" w:type="dxa"/>
              <w:right w:w="15" w:type="dxa"/>
            </w:tcMar>
            <w:vAlign w:val="center"/>
          </w:tcPr>
          <w:p>
            <w:pPr>
              <w:spacing w:before="100" w:beforeAutospacing="1" w:after="100" w:afterAutospacing="1"/>
              <w:textAlignment w:val="center"/>
              <w:rPr>
                <w:rFonts w:ascii="宋体" w:hAnsi="宋体" w:eastAsia="宋体" w:cs="宋体"/>
                <w:sz w:val="24"/>
                <w:szCs w:val="24"/>
              </w:rPr>
            </w:pPr>
            <w:r>
              <w:rPr>
                <w:rFonts w:ascii="Arial" w:hAnsi="Arial" w:eastAsia="宋体" w:cs="Arial"/>
                <w:sz w:val="18"/>
                <w:szCs w:val="18"/>
              </w:rPr>
              <w:t>期货成交 ：18</w:t>
            </w:r>
            <w:r>
              <w:rPr>
                <w:rFonts w:ascii="Arial" w:hAnsi="Arial" w:eastAsia="宋体" w:cs="Arial"/>
                <w:sz w:val="18"/>
                <w:szCs w:val="18"/>
              </w:rPr>
              <w:br w:type="textWrapping"/>
            </w:r>
            <w:r>
              <w:rPr>
                <w:rFonts w:ascii="Arial" w:hAnsi="Arial" w:eastAsia="宋体" w:cs="Arial"/>
                <w:sz w:val="18"/>
                <w:szCs w:val="18"/>
              </w:rPr>
              <w:t>期权平仓成交：5</w:t>
            </w:r>
          </w:p>
        </w:tc>
      </w:tr>
    </w:tbl>
    <w:p>
      <w:pPr>
        <w:rPr>
          <w:sz w:val="28"/>
          <w:szCs w:val="28"/>
        </w:rPr>
      </w:pPr>
      <w:r>
        <w:rPr>
          <w:sz w:val="28"/>
          <w:szCs w:val="28"/>
        </w:rPr>
        <w:t>Func&lt;Product, bool&gt; filter = delegate(Product p) { return p.UnitPrice &gt; 10m; };</w:t>
      </w:r>
    </w:p>
    <w:p>
      <w:pPr>
        <w:rPr>
          <w:sz w:val="28"/>
          <w:szCs w:val="28"/>
        </w:rPr>
      </w:pPr>
      <w:r>
        <w:rPr>
          <w:sz w:val="28"/>
          <w:szCs w:val="28"/>
        </w:rPr>
        <w:t>var query = context.Products</w:t>
      </w:r>
    </w:p>
    <w:p>
      <w:pPr>
        <w:rPr>
          <w:sz w:val="28"/>
          <w:szCs w:val="28"/>
        </w:rPr>
      </w:pPr>
      <w:r>
        <w:rPr>
          <w:sz w:val="28"/>
          <w:szCs w:val="28"/>
        </w:rPr>
        <w:t xml:space="preserve">    .Where(filter)</w:t>
      </w:r>
    </w:p>
    <w:p>
      <w:pPr>
        <w:rPr>
          <w:sz w:val="28"/>
          <w:szCs w:val="28"/>
        </w:rPr>
      </w:pPr>
      <w:r>
        <w:rPr>
          <w:sz w:val="28"/>
          <w:szCs w:val="28"/>
        </w:rPr>
        <w:t xml:space="preserve">    .Select(p =&gt; new { p.ProductID, p.ProductName });</w:t>
      </w:r>
    </w:p>
    <w:p>
      <w:pPr>
        <w:rPr>
          <w:sz w:val="28"/>
          <w:szCs w:val="28"/>
        </w:rPr>
      </w:pPr>
      <w:r>
        <w:rPr>
          <w:rFonts w:ascii="Consolas" w:hAnsi="Consolas"/>
          <w:color w:val="008200"/>
          <w:szCs w:val="21"/>
          <w:shd w:val="clear" w:color="auto" w:fill="FFFFFF"/>
        </w:rPr>
        <w:t>//需求：打印出整型集合list的元素</w:t>
      </w:r>
    </w:p>
    <w:p>
      <w:pPr>
        <w:widowControl/>
        <w:jc w:val="left"/>
        <w:rPr>
          <w:rFonts w:ascii="宋体" w:hAnsi="宋体" w:eastAsia="宋体" w:cs="宋体"/>
          <w:color w:val="4F4F4F"/>
          <w:kern w:val="0"/>
          <w:szCs w:val="21"/>
          <w:shd w:val="clear" w:color="auto" w:fill="FFFFFF"/>
        </w:rPr>
      </w:pPr>
      <w:r>
        <w:rPr>
          <w:rFonts w:ascii="宋体" w:hAnsi="宋体" w:eastAsia="宋体" w:cs="宋体"/>
          <w:color w:val="4F4F4F"/>
          <w:kern w:val="0"/>
          <w:szCs w:val="21"/>
          <w:shd w:val="clear" w:color="auto" w:fill="FFFFFF"/>
        </w:rPr>
        <w:t>List&lt;</w:t>
      </w:r>
      <w:r>
        <w:rPr>
          <w:rFonts w:ascii="宋体" w:hAnsi="宋体" w:eastAsia="宋体" w:cs="宋体"/>
          <w:kern w:val="0"/>
          <w:szCs w:val="21"/>
          <w:shd w:val="clear" w:color="auto" w:fill="FFFFFF"/>
        </w:rPr>
        <w:t>int</w:t>
      </w:r>
      <w:r>
        <w:rPr>
          <w:rFonts w:ascii="宋体" w:hAnsi="宋体" w:eastAsia="宋体" w:cs="宋体"/>
          <w:color w:val="4F4F4F"/>
          <w:kern w:val="0"/>
          <w:szCs w:val="21"/>
          <w:shd w:val="clear" w:color="auto" w:fill="FFFFFF"/>
        </w:rPr>
        <w:t>&gt; list = </w:t>
      </w:r>
      <w:r>
        <w:rPr>
          <w:rFonts w:ascii="宋体" w:hAnsi="宋体" w:eastAsia="宋体" w:cs="宋体"/>
          <w:kern w:val="0"/>
          <w:szCs w:val="21"/>
          <w:shd w:val="clear" w:color="auto" w:fill="FFFFFF"/>
        </w:rPr>
        <w:t>new</w:t>
      </w:r>
      <w:r>
        <w:rPr>
          <w:rFonts w:ascii="Consolas" w:hAnsi="Consolas" w:eastAsia="宋体" w:cs="宋体"/>
          <w:color w:val="4F4F4F"/>
          <w:kern w:val="0"/>
          <w:szCs w:val="21"/>
          <w:shd w:val="clear" w:color="auto" w:fill="FFFFFF"/>
        </w:rPr>
        <w:t xml:space="preserve"> </w:t>
      </w:r>
      <w:r>
        <w:rPr>
          <w:rFonts w:ascii="宋体" w:hAnsi="宋体" w:eastAsia="宋体" w:cs="宋体"/>
          <w:color w:val="4F4F4F"/>
          <w:kern w:val="0"/>
          <w:szCs w:val="21"/>
          <w:shd w:val="clear" w:color="auto" w:fill="FFFFFF"/>
        </w:rPr>
        <w:t>List&lt;</w:t>
      </w:r>
      <w:r>
        <w:rPr>
          <w:rFonts w:ascii="宋体" w:hAnsi="宋体" w:eastAsia="宋体" w:cs="宋体"/>
          <w:kern w:val="0"/>
          <w:szCs w:val="21"/>
          <w:shd w:val="clear" w:color="auto" w:fill="FFFFFF"/>
        </w:rPr>
        <w:t>int</w:t>
      </w:r>
      <w:r>
        <w:rPr>
          <w:rFonts w:ascii="宋体" w:hAnsi="宋体" w:eastAsia="宋体" w:cs="宋体"/>
          <w:color w:val="4F4F4F"/>
          <w:kern w:val="0"/>
          <w:szCs w:val="21"/>
          <w:shd w:val="clear" w:color="auto" w:fill="FFFFFF"/>
        </w:rPr>
        <w:t>&gt;() { 1, 2, 3, 4, 5 };</w:t>
      </w:r>
    </w:p>
    <w:p>
      <w:pPr>
        <w:widowControl/>
        <w:jc w:val="left"/>
        <w:rPr>
          <w:rFonts w:ascii="Consolas" w:hAnsi="Consolas"/>
          <w:color w:val="008200"/>
          <w:szCs w:val="21"/>
          <w:shd w:val="clear" w:color="auto" w:fill="FFFFFF"/>
        </w:rPr>
      </w:pPr>
      <w:r>
        <w:rPr>
          <w:rFonts w:hint="eastAsia" w:ascii="Consolas" w:hAnsi="Consolas"/>
          <w:color w:val="008200"/>
          <w:szCs w:val="21"/>
          <w:shd w:val="clear" w:color="auto" w:fill="FFFFFF"/>
        </w:rPr>
        <w:t>/</w:t>
      </w:r>
      <w:r>
        <w:rPr>
          <w:rFonts w:ascii="Consolas" w:hAnsi="Consolas"/>
          <w:color w:val="008200"/>
          <w:szCs w:val="21"/>
          <w:shd w:val="clear" w:color="auto" w:fill="FFFFFF"/>
        </w:rPr>
        <w:t>/总结</w:t>
      </w:r>
      <w:r>
        <w:rPr>
          <w:rFonts w:hint="eastAsia" w:ascii="Consolas" w:hAnsi="Consolas"/>
          <w:color w:val="008200"/>
          <w:szCs w:val="21"/>
          <w:shd w:val="clear" w:color="auto" w:fill="FFFFFF"/>
        </w:rPr>
        <w:t>匿名方法和</w:t>
      </w:r>
      <w:r>
        <w:rPr>
          <w:rFonts w:ascii="Consolas" w:hAnsi="Consolas"/>
          <w:color w:val="008200"/>
          <w:szCs w:val="21"/>
          <w:shd w:val="clear" w:color="auto" w:fill="FFFFFF"/>
        </w:rPr>
        <w:t>lambda常用来初始化委托</w:t>
      </w:r>
    </w:p>
    <w:p>
      <w:pPr>
        <w:widowControl/>
        <w:jc w:val="left"/>
        <w:rPr>
          <w:rFonts w:ascii="Consolas" w:hAnsi="Consolas"/>
          <w:color w:val="008200"/>
          <w:szCs w:val="21"/>
          <w:shd w:val="clear" w:color="auto" w:fill="FFFFFF"/>
        </w:rPr>
      </w:pPr>
      <w:r>
        <w:rPr>
          <w:rFonts w:ascii="Consolas" w:hAnsi="Consolas"/>
          <w:color w:val="008200"/>
          <w:szCs w:val="21"/>
          <w:shd w:val="clear" w:color="auto" w:fill="FFFFFF"/>
        </w:rPr>
        <w:t>//将匿名方法分配给 Action&lt;T&gt; 委托实例</w:t>
      </w:r>
    </w:p>
    <w:p>
      <w:pPr>
        <w:widowControl/>
        <w:shd w:val="clear" w:color="auto" w:fill="FFFFFF"/>
        <w:spacing w:line="231" w:lineRule="atLeast"/>
        <w:jc w:val="left"/>
        <w:rPr>
          <w:rFonts w:ascii="Consolas" w:hAnsi="Consolas" w:eastAsia="宋体" w:cs="宋体"/>
          <w:color w:val="4F4F4F"/>
          <w:kern w:val="0"/>
          <w:szCs w:val="21"/>
        </w:rPr>
      </w:pPr>
      <w:r>
        <w:rPr>
          <w:rFonts w:ascii="宋体" w:hAnsi="宋体" w:eastAsia="宋体" w:cs="宋体"/>
          <w:color w:val="4F4F4F"/>
          <w:kern w:val="0"/>
          <w:sz w:val="24"/>
          <w:szCs w:val="24"/>
        </w:rPr>
        <w:t>Action&lt;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int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&gt; concat1 = </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delegate</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int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 i) { Console.WriteLine(i); };</w:t>
      </w:r>
      <w:r>
        <w:rPr>
          <w:rFonts w:ascii="Consolas" w:hAnsi="Consolas" w:eastAsia="宋体" w:cs="宋体"/>
          <w:color w:val="4F4F4F"/>
          <w:kern w:val="0"/>
          <w:szCs w:val="21"/>
        </w:rPr>
        <w:t xml:space="preserve"> </w:t>
      </w:r>
    </w:p>
    <w:p>
      <w:pPr>
        <w:widowControl/>
        <w:shd w:val="clear" w:color="auto" w:fill="FFFFFF"/>
        <w:spacing w:line="231" w:lineRule="atLeast"/>
        <w:jc w:val="left"/>
        <w:rPr>
          <w:rFonts w:ascii="宋体" w:hAnsi="宋体" w:eastAsia="宋体" w:cs="宋体"/>
          <w:color w:val="4F4F4F"/>
          <w:kern w:val="0"/>
          <w:sz w:val="24"/>
          <w:szCs w:val="24"/>
        </w:rPr>
      </w:pPr>
      <w:r>
        <w:rPr>
          <w:rFonts w:ascii="宋体" w:hAnsi="宋体" w:eastAsia="宋体" w:cs="宋体"/>
          <w:color w:val="4F4F4F"/>
          <w:kern w:val="0"/>
          <w:sz w:val="24"/>
          <w:szCs w:val="24"/>
        </w:rPr>
        <w:t>  </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list.ForEach(concat1);</w:t>
      </w:r>
    </w:p>
    <w:p>
      <w:pPr>
        <w:widowControl/>
        <w:shd w:val="clear" w:color="auto" w:fill="FFFFFF"/>
        <w:spacing w:line="231" w:lineRule="atLeast"/>
        <w:jc w:val="left"/>
        <w:rPr>
          <w:rFonts w:ascii="宋体" w:hAnsi="宋体" w:eastAsia="宋体" w:cs="宋体"/>
          <w:color w:val="4F4F4F"/>
          <w:kern w:val="0"/>
          <w:sz w:val="24"/>
          <w:szCs w:val="24"/>
        </w:rPr>
      </w:pPr>
      <w:r>
        <w:rPr>
          <w:rFonts w:hint="eastAsia" w:ascii="宋体" w:hAnsi="宋体" w:eastAsia="宋体" w:cs="宋体"/>
          <w:color w:val="4F4F4F"/>
          <w:kern w:val="0"/>
          <w:sz w:val="24"/>
          <w:szCs w:val="24"/>
        </w:rPr>
        <w:t>}</w:t>
      </w:r>
    </w:p>
    <w:p>
      <w:pPr>
        <w:widowControl/>
        <w:shd w:val="clear" w:color="auto" w:fill="FFFFFF"/>
        <w:spacing w:line="231" w:lineRule="atLeast"/>
        <w:jc w:val="left"/>
        <w:rPr>
          <w:rFonts w:ascii="Consolas" w:hAnsi="Consolas" w:eastAsia="宋体" w:cs="宋体"/>
          <w:color w:val="4F4F4F"/>
          <w:kern w:val="0"/>
          <w:szCs w:val="21"/>
        </w:rPr>
      </w:pPr>
      <w:r>
        <w:rPr>
          <w:rFonts w:ascii="Consolas" w:hAnsi="Consolas"/>
          <w:color w:val="008200"/>
          <w:szCs w:val="21"/>
          <w:shd w:val="clear" w:color="auto" w:fill="FFFFFF"/>
        </w:rPr>
        <w:t>//将 lambda 表达式分配给 Action&lt;T&gt; 委托实例</w:t>
      </w:r>
    </w:p>
    <w:p>
      <w:pPr>
        <w:widowControl/>
        <w:shd w:val="clear" w:color="auto" w:fill="FFFFFF"/>
        <w:spacing w:line="231" w:lineRule="atLeast"/>
        <w:jc w:val="left"/>
        <w:rPr>
          <w:rFonts w:ascii="Consolas" w:hAnsi="Consolas" w:eastAsia="宋体" w:cs="宋体"/>
          <w:color w:val="4F4F4F"/>
          <w:kern w:val="0"/>
          <w:szCs w:val="21"/>
        </w:rPr>
      </w:pPr>
      <w:r>
        <w:rPr>
          <w:rFonts w:ascii="宋体" w:hAnsi="宋体" w:eastAsia="宋体" w:cs="宋体"/>
          <w:color w:val="4F4F4F"/>
          <w:kern w:val="0"/>
          <w:sz w:val="24"/>
          <w:szCs w:val="24"/>
        </w:rPr>
        <w:t>Action&lt;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int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&gt; concat2 = (i =&gt; Console.WriteLine(i));</w:t>
      </w:r>
      <w:r>
        <w:rPr>
          <w:rFonts w:ascii="Consolas" w:hAnsi="Consolas" w:eastAsia="宋体" w:cs="宋体"/>
          <w:color w:val="4F4F4F"/>
          <w:kern w:val="0"/>
          <w:szCs w:val="21"/>
        </w:rPr>
        <w:t xml:space="preserve"> </w:t>
      </w:r>
    </w:p>
    <w:p>
      <w:pPr>
        <w:widowControl/>
        <w:shd w:val="clear" w:color="auto" w:fill="FFFFFF"/>
        <w:spacing w:line="231" w:lineRule="atLeast"/>
        <w:jc w:val="left"/>
        <w:rPr>
          <w:rFonts w:ascii="Consolas" w:hAnsi="Consolas" w:eastAsia="宋体" w:cs="宋体"/>
          <w:color w:val="4F4F4F"/>
          <w:kern w:val="0"/>
          <w:szCs w:val="21"/>
        </w:rPr>
      </w:pPr>
      <w:r>
        <w:rPr>
          <w:rFonts w:ascii="宋体" w:hAnsi="宋体" w:eastAsia="宋体" w:cs="宋体"/>
          <w:color w:val="4F4F4F"/>
          <w:kern w:val="0"/>
          <w:sz w:val="24"/>
          <w:szCs w:val="24"/>
        </w:rPr>
        <w:t>  </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list.ForEach(concat2);</w:t>
      </w:r>
      <w:r>
        <w:rPr>
          <w:rFonts w:ascii="Consolas" w:hAnsi="Consolas" w:eastAsia="宋体" w:cs="宋体"/>
          <w:color w:val="4F4F4F"/>
          <w:kern w:val="0"/>
          <w:szCs w:val="21"/>
        </w:rPr>
        <w:t xml:space="preserve"> </w:t>
      </w:r>
    </w:p>
    <w:p>
      <w:pPr>
        <w:widowControl/>
        <w:shd w:val="clear" w:color="auto" w:fill="FFFFFF"/>
        <w:spacing w:line="231" w:lineRule="atLeast"/>
        <w:jc w:val="left"/>
        <w:rPr>
          <w:rFonts w:ascii="宋体" w:hAnsi="宋体" w:eastAsia="宋体" w:cs="宋体"/>
          <w:color w:val="4F4F4F"/>
          <w:kern w:val="0"/>
          <w:sz w:val="24"/>
          <w:szCs w:val="24"/>
        </w:rPr>
      </w:pPr>
      <w:r>
        <w:rPr>
          <w:rFonts w:ascii="宋体" w:hAnsi="宋体" w:eastAsia="宋体" w:cs="宋体"/>
          <w:color w:val="4F4F4F"/>
          <w:kern w:val="0"/>
          <w:sz w:val="24"/>
          <w:szCs w:val="24"/>
        </w:rPr>
        <w:t>  </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Console.ReadKey();</w:t>
      </w:r>
    </w:p>
    <w:p>
      <w:pPr>
        <w:widowControl/>
        <w:shd w:val="clear" w:color="auto" w:fill="FFFFFF"/>
        <w:spacing w:line="231" w:lineRule="atLeast"/>
        <w:jc w:val="left"/>
        <w:rPr>
          <w:rFonts w:ascii="Consolas" w:hAnsi="Consolas" w:eastAsia="宋体" w:cs="宋体"/>
          <w:color w:val="4F4F4F"/>
          <w:kern w:val="0"/>
          <w:szCs w:val="21"/>
        </w:rPr>
      </w:pPr>
      <w:r>
        <w:rPr>
          <w:rFonts w:ascii="Consolas" w:hAnsi="Consolas"/>
          <w:color w:val="008200"/>
          <w:szCs w:val="21"/>
          <w:shd w:val="clear" w:color="auto" w:fill="FFFFFF"/>
        </w:rPr>
        <w:t>//需求：查找整型集合list中大于3的所有元素组成的新集合，并打印出集合元素</w:t>
      </w:r>
    </w:p>
    <w:p>
      <w:pPr>
        <w:widowControl/>
        <w:jc w:val="left"/>
        <w:rPr>
          <w:rFonts w:ascii="宋体" w:hAnsi="宋体" w:eastAsia="宋体" w:cs="宋体"/>
          <w:color w:val="4F4F4F"/>
          <w:kern w:val="0"/>
          <w:szCs w:val="21"/>
          <w:shd w:val="clear" w:color="auto" w:fill="FFFFFF"/>
        </w:rPr>
      </w:pPr>
      <w:r>
        <w:rPr>
          <w:rFonts w:ascii="宋体" w:hAnsi="宋体" w:eastAsia="宋体" w:cs="宋体"/>
          <w:color w:val="4F4F4F"/>
          <w:kern w:val="0"/>
          <w:szCs w:val="21"/>
          <w:shd w:val="clear" w:color="auto" w:fill="FFFFFF"/>
        </w:rPr>
        <w:t>List&lt;</w:t>
      </w:r>
      <w:r>
        <w:rPr>
          <w:rFonts w:ascii="宋体" w:hAnsi="宋体" w:eastAsia="宋体" w:cs="宋体"/>
          <w:kern w:val="0"/>
          <w:szCs w:val="21"/>
          <w:shd w:val="clear" w:color="auto" w:fill="FFFFFF"/>
        </w:rPr>
        <w:t>int</w:t>
      </w:r>
      <w:r>
        <w:rPr>
          <w:rFonts w:ascii="宋体" w:hAnsi="宋体" w:eastAsia="宋体" w:cs="宋体"/>
          <w:color w:val="4F4F4F"/>
          <w:kern w:val="0"/>
          <w:szCs w:val="21"/>
          <w:shd w:val="clear" w:color="auto" w:fill="FFFFFF"/>
        </w:rPr>
        <w:t>&gt; list = </w:t>
      </w:r>
      <w:r>
        <w:rPr>
          <w:rFonts w:ascii="宋体" w:hAnsi="宋体" w:eastAsia="宋体" w:cs="宋体"/>
          <w:kern w:val="0"/>
          <w:szCs w:val="21"/>
          <w:shd w:val="clear" w:color="auto" w:fill="FFFFFF"/>
        </w:rPr>
        <w:t>new</w:t>
      </w:r>
      <w:r>
        <w:rPr>
          <w:rFonts w:ascii="Consolas" w:hAnsi="Consolas" w:eastAsia="宋体" w:cs="宋体"/>
          <w:color w:val="4F4F4F"/>
          <w:kern w:val="0"/>
          <w:szCs w:val="21"/>
          <w:shd w:val="clear" w:color="auto" w:fill="FFFFFF"/>
        </w:rPr>
        <w:t xml:space="preserve"> </w:t>
      </w:r>
      <w:r>
        <w:rPr>
          <w:rFonts w:ascii="宋体" w:hAnsi="宋体" w:eastAsia="宋体" w:cs="宋体"/>
          <w:color w:val="4F4F4F"/>
          <w:kern w:val="0"/>
          <w:szCs w:val="21"/>
          <w:shd w:val="clear" w:color="auto" w:fill="FFFFFF"/>
        </w:rPr>
        <w:t>List&lt;</w:t>
      </w:r>
      <w:r>
        <w:rPr>
          <w:rFonts w:ascii="宋体" w:hAnsi="宋体" w:eastAsia="宋体" w:cs="宋体"/>
          <w:kern w:val="0"/>
          <w:szCs w:val="21"/>
          <w:shd w:val="clear" w:color="auto" w:fill="FFFFFF"/>
        </w:rPr>
        <w:t>int</w:t>
      </w:r>
      <w:r>
        <w:rPr>
          <w:rFonts w:ascii="宋体" w:hAnsi="宋体" w:eastAsia="宋体" w:cs="宋体"/>
          <w:color w:val="4F4F4F"/>
          <w:kern w:val="0"/>
          <w:szCs w:val="21"/>
          <w:shd w:val="clear" w:color="auto" w:fill="FFFFFF"/>
        </w:rPr>
        <w:t>&gt;() { 1, 2, 3, 4, 5 };</w:t>
      </w:r>
    </w:p>
    <w:p>
      <w:pPr>
        <w:widowControl/>
        <w:jc w:val="left"/>
        <w:rPr>
          <w:rFonts w:ascii="Consolas" w:hAnsi="Consolas"/>
          <w:color w:val="008200"/>
          <w:szCs w:val="21"/>
          <w:shd w:val="clear" w:color="auto" w:fill="FFFFFF"/>
        </w:rPr>
      </w:pPr>
      <w:r>
        <w:rPr>
          <w:rFonts w:ascii="Consolas" w:hAnsi="Consolas"/>
          <w:color w:val="008200"/>
          <w:szCs w:val="21"/>
          <w:shd w:val="clear" w:color="auto" w:fill="FFFFFF"/>
        </w:rPr>
        <w:t>//将匿名方法分配给 Func&lt;T,TResult&gt; 委托实例</w:t>
      </w:r>
    </w:p>
    <w:p>
      <w:pPr>
        <w:widowControl/>
        <w:shd w:val="clear" w:color="auto" w:fill="FFFFFF"/>
        <w:spacing w:line="231" w:lineRule="atLeast"/>
        <w:jc w:val="left"/>
        <w:rPr>
          <w:rFonts w:ascii="Consolas" w:hAnsi="Consolas" w:eastAsia="宋体" w:cs="宋体"/>
          <w:color w:val="4F4F4F"/>
          <w:kern w:val="0"/>
          <w:szCs w:val="21"/>
        </w:rPr>
      </w:pPr>
      <w:r>
        <w:rPr>
          <w:rFonts w:ascii="宋体" w:hAnsi="宋体" w:eastAsia="宋体" w:cs="宋体"/>
          <w:color w:val="4F4F4F"/>
          <w:kern w:val="0"/>
          <w:sz w:val="24"/>
          <w:szCs w:val="24"/>
        </w:rPr>
        <w:t>Func&lt;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int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,bool</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&gt; concat1 = </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delegate</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int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i) { return</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i &gt; 3; };</w:t>
      </w:r>
      <w:r>
        <w:rPr>
          <w:rFonts w:ascii="Consolas" w:hAnsi="Consolas" w:eastAsia="宋体" w:cs="宋体"/>
          <w:color w:val="4F4F4F"/>
          <w:kern w:val="0"/>
          <w:szCs w:val="21"/>
        </w:rPr>
        <w:t xml:space="preserve"> </w:t>
      </w:r>
    </w:p>
    <w:p>
      <w:pPr>
        <w:widowControl/>
        <w:shd w:val="clear" w:color="auto" w:fill="FFFFFF"/>
        <w:spacing w:line="231" w:lineRule="atLeast"/>
        <w:jc w:val="left"/>
        <w:rPr>
          <w:rFonts w:ascii="宋体" w:hAnsi="宋体" w:eastAsia="宋体" w:cs="宋体"/>
          <w:color w:val="4F4F4F"/>
          <w:kern w:val="0"/>
          <w:sz w:val="24"/>
          <w:szCs w:val="24"/>
        </w:rPr>
      </w:pPr>
      <w:r>
        <w:rPr>
          <w:rFonts w:ascii="宋体" w:hAnsi="宋体" w:eastAsia="宋体" w:cs="宋体"/>
          <w:color w:val="4F4F4F"/>
          <w:kern w:val="0"/>
          <w:sz w:val="24"/>
          <w:szCs w:val="24"/>
        </w:rPr>
        <w:t>var newlist1 = list.Where(concat1).ToList();</w:t>
      </w:r>
    </w:p>
    <w:p>
      <w:pPr>
        <w:widowControl/>
        <w:shd w:val="clear" w:color="auto" w:fill="FFFFFF"/>
        <w:spacing w:line="231" w:lineRule="atLeast"/>
        <w:jc w:val="left"/>
        <w:rPr>
          <w:rFonts w:ascii="Consolas" w:hAnsi="Consolas" w:eastAsia="宋体" w:cs="宋体"/>
          <w:color w:val="4F4F4F"/>
          <w:kern w:val="0"/>
          <w:szCs w:val="21"/>
        </w:rPr>
      </w:pPr>
      <w:r>
        <w:rPr>
          <w:rFonts w:ascii="Consolas" w:hAnsi="Consolas"/>
          <w:color w:val="008200"/>
          <w:szCs w:val="21"/>
          <w:shd w:val="clear" w:color="auto" w:fill="FFFFFF"/>
        </w:rPr>
        <w:t>//将 Lambda 表达式分配给 Func&lt;T,TResult&gt; 委托实例</w:t>
      </w:r>
    </w:p>
    <w:p>
      <w:pPr>
        <w:widowControl/>
        <w:shd w:val="clear" w:color="auto" w:fill="FFFFFF"/>
        <w:spacing w:line="231" w:lineRule="atLeast"/>
        <w:jc w:val="left"/>
        <w:rPr>
          <w:rFonts w:ascii="Consolas" w:hAnsi="Consolas" w:eastAsia="宋体" w:cs="宋体"/>
          <w:color w:val="4F4F4F"/>
          <w:kern w:val="0"/>
          <w:szCs w:val="21"/>
        </w:rPr>
      </w:pPr>
      <w:r>
        <w:rPr>
          <w:rFonts w:ascii="宋体" w:hAnsi="宋体" w:eastAsia="宋体" w:cs="宋体"/>
          <w:color w:val="4F4F4F"/>
          <w:kern w:val="0"/>
          <w:sz w:val="24"/>
          <w:szCs w:val="24"/>
        </w:rPr>
        <w:t>Func&lt;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int</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,bool</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&gt; concat2 = i =&gt; i &gt; 3;</w:t>
      </w:r>
      <w:r>
        <w:rPr>
          <w:rFonts w:ascii="Consolas" w:hAnsi="Consolas" w:eastAsia="宋体" w:cs="宋体"/>
          <w:color w:val="4F4F4F"/>
          <w:kern w:val="0"/>
          <w:szCs w:val="21"/>
        </w:rPr>
        <w:t xml:space="preserve"> </w:t>
      </w:r>
    </w:p>
    <w:p>
      <w:pPr>
        <w:widowControl/>
        <w:shd w:val="clear" w:color="auto" w:fill="FFFFFF"/>
        <w:spacing w:line="231" w:lineRule="atLeast"/>
        <w:jc w:val="left"/>
        <w:rPr>
          <w:rFonts w:ascii="Consolas" w:hAnsi="Consolas" w:eastAsia="宋体" w:cs="宋体"/>
          <w:color w:val="4F4F4F"/>
          <w:kern w:val="0"/>
          <w:szCs w:val="21"/>
        </w:rPr>
      </w:pPr>
      <w:r>
        <w:rPr>
          <w:rFonts w:ascii="宋体" w:hAnsi="宋体" w:eastAsia="宋体" w:cs="宋体"/>
          <w:color w:val="4F4F4F"/>
          <w:kern w:val="0"/>
          <w:sz w:val="24"/>
          <w:szCs w:val="24"/>
        </w:rPr>
        <w:t>  </w:t>
      </w:r>
      <w:r>
        <w:rPr>
          <w:rFonts w:ascii="Consolas" w:hAnsi="Consolas" w:eastAsia="宋体" w:cs="宋体"/>
          <w:color w:val="4F4F4F"/>
          <w:kern w:val="0"/>
          <w:szCs w:val="21"/>
        </w:rPr>
        <w:t xml:space="preserve"> </w:t>
      </w:r>
      <w:r>
        <w:rPr>
          <w:rFonts w:ascii="宋体" w:hAnsi="宋体" w:eastAsia="宋体" w:cs="宋体"/>
          <w:color w:val="4F4F4F"/>
          <w:kern w:val="0"/>
          <w:sz w:val="24"/>
          <w:szCs w:val="24"/>
        </w:rPr>
        <w:t>var newlist2 = list.Where(concat2).ToList();</w:t>
      </w:r>
    </w:p>
    <w:p>
      <w:pPr>
        <w:widowControl/>
        <w:jc w:val="left"/>
        <w:rPr>
          <w:rFonts w:ascii="Consolas" w:hAnsi="Consolas" w:eastAsia="宋体" w:cs="宋体"/>
          <w:color w:val="4F4F4F"/>
          <w:kern w:val="0"/>
          <w:szCs w:val="21"/>
          <w:shd w:val="clear" w:color="auto" w:fill="FFFFFF"/>
        </w:rPr>
      </w:pPr>
    </w:p>
    <w:p>
      <w:pPr>
        <w:rPr>
          <w:sz w:val="28"/>
          <w:szCs w:val="28"/>
        </w:rPr>
      </w:pPr>
      <w:r>
        <w:rPr>
          <w:sz w:val="28"/>
          <w:szCs w:val="28"/>
        </w:rPr>
        <w:t>7. ToLookup</w:t>
      </w:r>
    </w:p>
    <w:p>
      <w:pPr>
        <w:rPr>
          <w:sz w:val="28"/>
          <w:szCs w:val="28"/>
        </w:rPr>
      </w:pPr>
    </w:p>
    <w:p>
      <w:pPr>
        <w:rPr>
          <w:sz w:val="28"/>
          <w:szCs w:val="28"/>
        </w:rPr>
      </w:pPr>
      <w:r>
        <w:rPr>
          <w:rFonts w:hint="eastAsia"/>
          <w:sz w:val="28"/>
          <w:szCs w:val="28"/>
        </w:rPr>
        <w:t>　　ToLookup操作符基于一个特定的主键，将返回的元素放置到一个Lookup(TKey TElement)对象中。Lookup是主键的集合，其中每个主键都映射到一个或多个值上。Lookup对象是一个一对多的字典。</w:t>
      </w:r>
    </w:p>
    <w:p>
      <w:pPr>
        <w:rPr>
          <w:sz w:val="28"/>
          <w:szCs w:val="28"/>
        </w:rPr>
      </w:pPr>
    </w:p>
    <w:p>
      <w:pPr>
        <w:rPr>
          <w:sz w:val="28"/>
          <w:szCs w:val="28"/>
        </w:rPr>
      </w:pPr>
    </w:p>
    <w:p>
      <w:pPr>
        <w:rPr>
          <w:sz w:val="28"/>
          <w:szCs w:val="28"/>
        </w:rPr>
      </w:pPr>
      <w:r>
        <w:rPr>
          <w:sz w:val="28"/>
          <w:szCs w:val="28"/>
        </w:rPr>
        <w:t>var expr = contex.Categories</w:t>
      </w:r>
    </w:p>
    <w:p>
      <w:pPr>
        <w:rPr>
          <w:sz w:val="28"/>
          <w:szCs w:val="28"/>
        </w:rPr>
      </w:pPr>
      <w:r>
        <w:rPr>
          <w:sz w:val="28"/>
          <w:szCs w:val="28"/>
        </w:rPr>
        <w:t xml:space="preserve">    .ToLookup(c =&gt; c.CategoryID,c=&gt; c.CategoryName );</w:t>
      </w:r>
    </w:p>
    <w:p>
      <w:pPr>
        <w:rPr>
          <w:sz w:val="28"/>
          <w:szCs w:val="28"/>
        </w:rPr>
      </w:pPr>
    </w:p>
    <w:p>
      <w:pPr>
        <w:rPr>
          <w:sz w:val="28"/>
          <w:szCs w:val="28"/>
        </w:rPr>
      </w:pPr>
      <w:r>
        <w:rPr>
          <w:sz w:val="28"/>
          <w:szCs w:val="28"/>
        </w:rPr>
        <w:t>foreach (var item in expr)</w:t>
      </w:r>
    </w:p>
    <w:p>
      <w:pPr>
        <w:rPr>
          <w:sz w:val="28"/>
          <w:szCs w:val="28"/>
        </w:rPr>
      </w:pPr>
      <w:r>
        <w:rPr>
          <w:sz w:val="28"/>
          <w:szCs w:val="28"/>
        </w:rPr>
        <w:t>{</w:t>
      </w:r>
    </w:p>
    <w:p>
      <w:pPr>
        <w:rPr>
          <w:sz w:val="28"/>
          <w:szCs w:val="28"/>
        </w:rPr>
      </w:pPr>
      <w:r>
        <w:rPr>
          <w:sz w:val="28"/>
          <w:szCs w:val="28"/>
        </w:rPr>
        <w:t xml:space="preserve">    Console.WriteLine(item.Key);</w:t>
      </w:r>
    </w:p>
    <w:p>
      <w:pPr>
        <w:rPr>
          <w:sz w:val="28"/>
          <w:szCs w:val="28"/>
        </w:rPr>
      </w:pPr>
    </w:p>
    <w:p>
      <w:pPr>
        <w:rPr>
          <w:sz w:val="28"/>
          <w:szCs w:val="28"/>
        </w:rPr>
      </w:pPr>
      <w:r>
        <w:rPr>
          <w:sz w:val="28"/>
          <w:szCs w:val="28"/>
        </w:rPr>
        <w:t xml:space="preserve">    foreach (var i in item)</w:t>
      </w:r>
    </w:p>
    <w:p>
      <w:pPr>
        <w:rPr>
          <w:sz w:val="28"/>
          <w:szCs w:val="28"/>
        </w:rPr>
      </w:pPr>
      <w:r>
        <w:rPr>
          <w:sz w:val="28"/>
          <w:szCs w:val="28"/>
        </w:rPr>
        <w:t xml:space="preserve">    {</w:t>
      </w:r>
    </w:p>
    <w:p>
      <w:pPr>
        <w:rPr>
          <w:sz w:val="28"/>
          <w:szCs w:val="28"/>
        </w:rPr>
      </w:pPr>
      <w:r>
        <w:rPr>
          <w:sz w:val="28"/>
          <w:szCs w:val="28"/>
        </w:rPr>
        <w:t xml:space="preserve">        Console.WriteLine(i);</w:t>
      </w:r>
    </w:p>
    <w:p>
      <w:pPr>
        <w:rPr>
          <w:sz w:val="28"/>
          <w:szCs w:val="28"/>
        </w:rPr>
      </w:pPr>
      <w:r>
        <w:rPr>
          <w:sz w:val="28"/>
          <w:szCs w:val="28"/>
        </w:rPr>
        <w:t xml:space="preserve">    }</w:t>
      </w:r>
    </w:p>
    <w:p>
      <w:pPr>
        <w:rPr>
          <w:sz w:val="28"/>
          <w:szCs w:val="28"/>
        </w:rPr>
      </w:pPr>
      <w:r>
        <w:rPr>
          <w:sz w:val="28"/>
          <w:szCs w:val="28"/>
        </w:rPr>
        <w:t>}</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57750" cy="5267325"/>
            <wp:effectExtent l="0" t="0" r="0" b="9525"/>
            <wp:docPr id="5" name="图片 5" descr="C:\Users\david\AppData\Roaming\Tencent\Users\709239679\QQ\WinTemp\RichOle\KK)JS]UQ3I%U6~7ZWDM3[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david\AppData\Roaming\Tencent\Users\709239679\QQ\WinTemp\RichOle\KK)JS]UQ3I%U6~7ZWDM3[3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57750" cy="5267325"/>
                    </a:xfrm>
                    <a:prstGeom prst="rect">
                      <a:avLst/>
                    </a:prstGeom>
                    <a:noFill/>
                    <a:ln>
                      <a:noFill/>
                    </a:ln>
                  </pic:spPr>
                </pic:pic>
              </a:graphicData>
            </a:graphic>
          </wp:inline>
        </w:drawing>
      </w:r>
    </w:p>
    <w:p>
      <w:pPr>
        <w:rPr>
          <w:sz w:val="28"/>
          <w:szCs w:val="28"/>
        </w:rPr>
      </w:pPr>
    </w:p>
    <w:p>
      <w:pPr>
        <w:rPr>
          <w:sz w:val="28"/>
          <w:szCs w:val="28"/>
        </w:rPr>
      </w:pPr>
      <w:r>
        <w:rPr>
          <w:rFonts w:hint="eastAsia" w:ascii="微软雅黑" w:hAnsi="微软雅黑" w:eastAsia="微软雅黑"/>
          <w:color w:val="333333"/>
          <w:szCs w:val="21"/>
          <w:shd w:val="clear" w:color="auto" w:fill="FFFFFF"/>
        </w:rPr>
        <w:t>DataTable查询</w:t>
      </w:r>
    </w:p>
    <w:p>
      <w:pPr>
        <w:rPr>
          <w:sz w:val="28"/>
          <w:szCs w:val="28"/>
        </w:rPr>
      </w:pPr>
      <w:r>
        <w:rPr>
          <w:sz w:val="28"/>
          <w:szCs w:val="28"/>
        </w:rPr>
        <w:t>var rows = products.AsEnumerable()</w:t>
      </w:r>
    </w:p>
    <w:p>
      <w:pPr>
        <w:rPr>
          <w:sz w:val="28"/>
          <w:szCs w:val="28"/>
        </w:rPr>
      </w:pPr>
      <w:r>
        <w:rPr>
          <w:sz w:val="28"/>
          <w:szCs w:val="28"/>
        </w:rPr>
        <w:t xml:space="preserve">    .Where(p =&gt; p.Field&lt;decimal&gt;("UnitPrice") &gt; 10m)</w:t>
      </w:r>
    </w:p>
    <w:p>
      <w:pPr>
        <w:rPr>
          <w:sz w:val="28"/>
          <w:szCs w:val="28"/>
        </w:rPr>
      </w:pPr>
      <w:r>
        <w:rPr>
          <w:sz w:val="28"/>
          <w:szCs w:val="28"/>
        </w:rPr>
        <w:t xml:space="preserve">    .Select(p =&gt; new</w:t>
      </w:r>
    </w:p>
    <w:p>
      <w:pPr>
        <w:rPr>
          <w:sz w:val="28"/>
          <w:szCs w:val="28"/>
        </w:rPr>
      </w:pPr>
      <w:r>
        <w:rPr>
          <w:sz w:val="28"/>
          <w:szCs w:val="28"/>
        </w:rPr>
        <w:t xml:space="preserve">    {</w:t>
      </w:r>
    </w:p>
    <w:p>
      <w:pPr>
        <w:rPr>
          <w:sz w:val="28"/>
          <w:szCs w:val="28"/>
        </w:rPr>
      </w:pPr>
      <w:r>
        <w:rPr>
          <w:sz w:val="28"/>
          <w:szCs w:val="28"/>
        </w:rPr>
        <w:t xml:space="preserve">        ProductID = p.Field&lt;int&gt;("ProductID"),</w:t>
      </w:r>
    </w:p>
    <w:p>
      <w:pPr>
        <w:rPr>
          <w:sz w:val="28"/>
          <w:szCs w:val="28"/>
        </w:rPr>
      </w:pPr>
      <w:r>
        <w:rPr>
          <w:sz w:val="28"/>
          <w:szCs w:val="28"/>
        </w:rPr>
        <w:t xml:space="preserve">        ProductName = p.Field&lt;string&gt;("ProductName"),</w:t>
      </w:r>
    </w:p>
    <w:p>
      <w:pPr>
        <w:rPr>
          <w:sz w:val="28"/>
          <w:szCs w:val="28"/>
        </w:rPr>
      </w:pPr>
      <w:r>
        <w:rPr>
          <w:sz w:val="28"/>
          <w:szCs w:val="28"/>
        </w:rPr>
        <w:t xml:space="preserve">        UnitPrice = p.Field&lt;decimal&gt;("UnitPrice")</w:t>
      </w:r>
    </w:p>
    <w:p>
      <w:pPr>
        <w:rPr>
          <w:sz w:val="28"/>
          <w:szCs w:val="28"/>
        </w:rPr>
      </w:pPr>
      <w:r>
        <w:rPr>
          <w:sz w:val="28"/>
          <w:szCs w:val="28"/>
        </w:rPr>
        <w:t xml:space="preserve">    });</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多个DataTable查询</w:t>
      </w:r>
    </w:p>
    <w:p>
      <w:pPr>
        <w:rPr>
          <w:sz w:val="28"/>
          <w:szCs w:val="28"/>
        </w:rPr>
      </w:pPr>
      <w:r>
        <w:rPr>
          <w:sz w:val="28"/>
          <w:szCs w:val="28"/>
        </w:rPr>
        <w:t>var query = from p in ds.Tables["Product"].AsEnumerable()</w:t>
      </w:r>
    </w:p>
    <w:p>
      <w:pPr>
        <w:rPr>
          <w:sz w:val="28"/>
          <w:szCs w:val="28"/>
        </w:rPr>
      </w:pPr>
      <w:r>
        <w:rPr>
          <w:sz w:val="28"/>
          <w:szCs w:val="28"/>
        </w:rPr>
        <w:t xml:space="preserve">            from c in ds.Tables["Category"].AsEnumerable()</w:t>
      </w:r>
    </w:p>
    <w:p>
      <w:pPr>
        <w:rPr>
          <w:sz w:val="28"/>
          <w:szCs w:val="28"/>
        </w:rPr>
      </w:pPr>
      <w:r>
        <w:rPr>
          <w:sz w:val="28"/>
          <w:szCs w:val="28"/>
        </w:rPr>
        <w:t xml:space="preserve">            where p.Field&lt;int&gt;("CategoryID") == c.Field&lt;int&gt;("CategoryID")</w:t>
      </w:r>
    </w:p>
    <w:p>
      <w:pPr>
        <w:rPr>
          <w:sz w:val="28"/>
          <w:szCs w:val="28"/>
        </w:rPr>
      </w:pPr>
      <w:r>
        <w:rPr>
          <w:sz w:val="28"/>
          <w:szCs w:val="28"/>
        </w:rPr>
        <w:t xml:space="preserve">                &amp;&amp; p.Field&lt;decimal&gt;("UnitPrice") &gt; 10m</w:t>
      </w:r>
    </w:p>
    <w:p>
      <w:pPr>
        <w:rPr>
          <w:sz w:val="28"/>
          <w:szCs w:val="28"/>
        </w:rPr>
      </w:pPr>
      <w:r>
        <w:rPr>
          <w:sz w:val="28"/>
          <w:szCs w:val="28"/>
        </w:rPr>
        <w:t xml:space="preserve">            select new</w:t>
      </w:r>
    </w:p>
    <w:p>
      <w:pPr>
        <w:rPr>
          <w:sz w:val="28"/>
          <w:szCs w:val="28"/>
        </w:rPr>
      </w:pPr>
      <w:r>
        <w:rPr>
          <w:sz w:val="28"/>
          <w:szCs w:val="28"/>
        </w:rPr>
        <w:t xml:space="preserve">            {</w:t>
      </w:r>
    </w:p>
    <w:p>
      <w:pPr>
        <w:rPr>
          <w:sz w:val="28"/>
          <w:szCs w:val="28"/>
        </w:rPr>
      </w:pPr>
      <w:r>
        <w:rPr>
          <w:sz w:val="28"/>
          <w:szCs w:val="28"/>
        </w:rPr>
        <w:t xml:space="preserve">                ProductID = p.Field&lt;int&gt;("ProductID"),</w:t>
      </w:r>
    </w:p>
    <w:p>
      <w:pPr>
        <w:rPr>
          <w:sz w:val="28"/>
          <w:szCs w:val="28"/>
        </w:rPr>
      </w:pPr>
      <w:r>
        <w:rPr>
          <w:sz w:val="28"/>
          <w:szCs w:val="28"/>
        </w:rPr>
        <w:t xml:space="preserve">                ProductName = p.Field&lt;string&gt;("ProductName"),</w:t>
      </w:r>
    </w:p>
    <w:p>
      <w:pPr>
        <w:rPr>
          <w:sz w:val="28"/>
          <w:szCs w:val="28"/>
        </w:rPr>
      </w:pPr>
      <w:r>
        <w:rPr>
          <w:sz w:val="28"/>
          <w:szCs w:val="28"/>
        </w:rPr>
        <w:t xml:space="preserve">                CategoryName = c.Field&lt;string&gt;("CategoryName")</w:t>
      </w:r>
    </w:p>
    <w:p>
      <w:pPr>
        <w:rPr>
          <w:sz w:val="28"/>
          <w:szCs w:val="28"/>
        </w:rPr>
      </w:pPr>
      <w:r>
        <w:rPr>
          <w:sz w:val="28"/>
          <w:szCs w:val="28"/>
        </w:rPr>
        <w:t xml:space="preserve">            };</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DataTable数据排序</w:t>
      </w:r>
    </w:p>
    <w:p>
      <w:pPr>
        <w:rPr>
          <w:sz w:val="28"/>
          <w:szCs w:val="28"/>
        </w:rPr>
      </w:pPr>
      <w:r>
        <w:rPr>
          <w:sz w:val="28"/>
          <w:szCs w:val="28"/>
        </w:rPr>
        <w:t>var rows = products.AsEnumerable()</w:t>
      </w:r>
    </w:p>
    <w:p>
      <w:pPr>
        <w:rPr>
          <w:sz w:val="28"/>
          <w:szCs w:val="28"/>
        </w:rPr>
      </w:pPr>
      <w:r>
        <w:rPr>
          <w:sz w:val="28"/>
          <w:szCs w:val="28"/>
        </w:rPr>
        <w:t xml:space="preserve">    .Where(p =&gt; p.Field&lt;decimal&gt;("UnitPrice") &gt; 10m)</w:t>
      </w:r>
    </w:p>
    <w:p>
      <w:pPr>
        <w:rPr>
          <w:sz w:val="28"/>
          <w:szCs w:val="28"/>
        </w:rPr>
      </w:pPr>
      <w:r>
        <w:rPr>
          <w:sz w:val="28"/>
          <w:szCs w:val="28"/>
        </w:rPr>
        <w:t xml:space="preserve">    .OrderBy(p =&gt; p.Field&lt;int&gt;("SortOrder"))</w:t>
      </w:r>
    </w:p>
    <w:p>
      <w:pPr>
        <w:rPr>
          <w:sz w:val="28"/>
          <w:szCs w:val="28"/>
        </w:rPr>
      </w:pPr>
      <w:r>
        <w:rPr>
          <w:sz w:val="28"/>
          <w:szCs w:val="28"/>
        </w:rPr>
        <w:t xml:space="preserve">    .Select(p =&gt; new</w:t>
      </w:r>
    </w:p>
    <w:p>
      <w:pPr>
        <w:rPr>
          <w:sz w:val="28"/>
          <w:szCs w:val="28"/>
        </w:rPr>
      </w:pPr>
      <w:r>
        <w:rPr>
          <w:sz w:val="28"/>
          <w:szCs w:val="28"/>
        </w:rPr>
        <w:t xml:space="preserve">    {</w:t>
      </w:r>
    </w:p>
    <w:p>
      <w:pPr>
        <w:rPr>
          <w:sz w:val="28"/>
          <w:szCs w:val="28"/>
        </w:rPr>
      </w:pPr>
      <w:r>
        <w:rPr>
          <w:sz w:val="28"/>
          <w:szCs w:val="28"/>
        </w:rPr>
        <w:t xml:space="preserve">        ProductID = p.Field&lt;int&gt;("ProductID"),</w:t>
      </w:r>
    </w:p>
    <w:p>
      <w:pPr>
        <w:rPr>
          <w:sz w:val="28"/>
          <w:szCs w:val="28"/>
        </w:rPr>
      </w:pPr>
      <w:r>
        <w:rPr>
          <w:sz w:val="28"/>
          <w:szCs w:val="28"/>
        </w:rPr>
        <w:t xml:space="preserve">        ProductName = p.Field&lt;string&gt;("ProductName"),</w:t>
      </w:r>
    </w:p>
    <w:p>
      <w:pPr>
        <w:rPr>
          <w:sz w:val="28"/>
          <w:szCs w:val="28"/>
        </w:rPr>
      </w:pPr>
      <w:r>
        <w:rPr>
          <w:sz w:val="28"/>
          <w:szCs w:val="28"/>
        </w:rPr>
        <w:t xml:space="preserve">        UnitPrice = p.Field&lt;decimal&gt;("UnitPrice")</w:t>
      </w:r>
    </w:p>
    <w:p>
      <w:pPr>
        <w:rPr>
          <w:sz w:val="28"/>
          <w:szCs w:val="28"/>
        </w:rPr>
      </w:pPr>
      <w:r>
        <w:rPr>
          <w:sz w:val="28"/>
          <w:szCs w:val="28"/>
        </w:rPr>
        <w:t xml:space="preserve">    });</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多列分组</w:t>
      </w:r>
    </w:p>
    <w:p>
      <w:pPr>
        <w:rPr>
          <w:sz w:val="28"/>
          <w:szCs w:val="28"/>
        </w:rPr>
      </w:pPr>
      <w:r>
        <w:rPr>
          <w:sz w:val="28"/>
          <w:szCs w:val="28"/>
        </w:rPr>
        <w:t>var expr = from p in context.Products</w:t>
      </w:r>
    </w:p>
    <w:p>
      <w:pPr>
        <w:rPr>
          <w:sz w:val="28"/>
          <w:szCs w:val="28"/>
        </w:rPr>
      </w:pPr>
      <w:r>
        <w:rPr>
          <w:sz w:val="28"/>
          <w:szCs w:val="28"/>
        </w:rPr>
        <w:t xml:space="preserve">            group p by new </w:t>
      </w:r>
    </w:p>
    <w:p>
      <w:pPr>
        <w:rPr>
          <w:sz w:val="28"/>
          <w:szCs w:val="28"/>
        </w:rPr>
      </w:pPr>
      <w:r>
        <w:rPr>
          <w:sz w:val="28"/>
          <w:szCs w:val="28"/>
        </w:rPr>
        <w:t xml:space="preserve">            {</w:t>
      </w:r>
    </w:p>
    <w:p>
      <w:pPr>
        <w:rPr>
          <w:sz w:val="28"/>
          <w:szCs w:val="28"/>
        </w:rPr>
      </w:pPr>
      <w:r>
        <w:rPr>
          <w:sz w:val="28"/>
          <w:szCs w:val="28"/>
        </w:rPr>
        <w:t xml:space="preserve">                p.CategoryID,</w:t>
      </w:r>
    </w:p>
    <w:p>
      <w:pPr>
        <w:rPr>
          <w:sz w:val="28"/>
          <w:szCs w:val="28"/>
        </w:rPr>
      </w:pPr>
      <w:r>
        <w:rPr>
          <w:sz w:val="28"/>
          <w:szCs w:val="28"/>
        </w:rPr>
        <w:t xml:space="preserve">                p.Discontinued</w:t>
      </w:r>
    </w:p>
    <w:p>
      <w:pPr>
        <w:rPr>
          <w:sz w:val="28"/>
          <w:szCs w:val="28"/>
        </w:rPr>
      </w:pPr>
      <w:r>
        <w:rPr>
          <w:sz w:val="28"/>
          <w:szCs w:val="28"/>
        </w:rPr>
        <w:t xml:space="preserve">            } </w:t>
      </w:r>
    </w:p>
    <w:p>
      <w:pPr>
        <w:rPr>
          <w:sz w:val="28"/>
          <w:szCs w:val="28"/>
        </w:rPr>
      </w:pPr>
      <w:r>
        <w:rPr>
          <w:sz w:val="28"/>
          <w:szCs w:val="28"/>
        </w:rPr>
        <w:t xml:space="preserve">            into g</w:t>
      </w:r>
    </w:p>
    <w:p>
      <w:pPr>
        <w:rPr>
          <w:sz w:val="28"/>
          <w:szCs w:val="28"/>
        </w:rPr>
      </w:pPr>
      <w:r>
        <w:rPr>
          <w:sz w:val="28"/>
          <w:szCs w:val="28"/>
        </w:rPr>
        <w:t xml:space="preserve">            select new</w:t>
      </w:r>
    </w:p>
    <w:p>
      <w:pPr>
        <w:rPr>
          <w:sz w:val="28"/>
          <w:szCs w:val="28"/>
        </w:rPr>
      </w:pPr>
      <w:r>
        <w:rPr>
          <w:sz w:val="28"/>
          <w:szCs w:val="28"/>
        </w:rPr>
        <w:t xml:space="preserve">            {</w:t>
      </w:r>
    </w:p>
    <w:p>
      <w:pPr>
        <w:rPr>
          <w:sz w:val="28"/>
          <w:szCs w:val="28"/>
        </w:rPr>
      </w:pPr>
      <w:r>
        <w:rPr>
          <w:sz w:val="28"/>
          <w:szCs w:val="28"/>
        </w:rPr>
        <w:t xml:space="preserve">                g.Key,</w:t>
      </w:r>
    </w:p>
    <w:p>
      <w:pPr>
        <w:rPr>
          <w:sz w:val="28"/>
          <w:szCs w:val="28"/>
        </w:rPr>
      </w:pPr>
      <w:r>
        <w:rPr>
          <w:sz w:val="28"/>
          <w:szCs w:val="28"/>
        </w:rPr>
        <w:t xml:space="preserve">                ProductNumber = g.Count()</w:t>
      </w:r>
    </w:p>
    <w:p>
      <w:pPr>
        <w:rPr>
          <w:sz w:val="28"/>
          <w:szCs w:val="28"/>
        </w:rPr>
      </w:pPr>
      <w:r>
        <w:rPr>
          <w:sz w:val="28"/>
          <w:szCs w:val="28"/>
        </w:rPr>
        <w:t xml:space="preserve">            };</w:t>
      </w:r>
    </w:p>
    <w:p>
      <w:pPr>
        <w:rPr>
          <w:sz w:val="28"/>
          <w:szCs w:val="28"/>
        </w:rPr>
      </w:pPr>
    </w:p>
    <w:p>
      <w:pPr>
        <w:rPr>
          <w:sz w:val="28"/>
          <w:szCs w:val="28"/>
        </w:rPr>
      </w:pPr>
    </w:p>
    <w:p>
      <w:pPr>
        <w:pStyle w:val="3"/>
        <w:rPr>
          <w:rFonts w:asciiTheme="minorHAnsi" w:hAnsiTheme="minorHAnsi" w:eastAsiaTheme="minorEastAsia" w:cstheme="minorBidi"/>
          <w:b w:val="0"/>
          <w:bCs w:val="0"/>
          <w:color w:val="auto"/>
          <w:sz w:val="22"/>
          <w:szCs w:val="22"/>
        </w:rPr>
      </w:pPr>
      <w:r>
        <w:rPr>
          <w:rFonts w:hint="eastAsia" w:asciiTheme="minorHAnsi" w:hAnsiTheme="minorHAnsi" w:eastAsiaTheme="minorEastAsia" w:cstheme="minorBidi"/>
          <w:b w:val="0"/>
          <w:bCs w:val="0"/>
          <w:color w:val="auto"/>
          <w:sz w:val="22"/>
          <w:szCs w:val="22"/>
        </w:rPr>
        <w:t>Trade Register Report</w:t>
      </w:r>
      <w:r>
        <w:rPr>
          <w:rFonts w:asciiTheme="minorHAnsi" w:hAnsiTheme="minorHAnsi" w:eastAsiaTheme="minorEastAsia" w:cstheme="minorBidi"/>
          <w:b w:val="0"/>
          <w:bCs w:val="0"/>
          <w:color w:val="auto"/>
          <w:sz w:val="22"/>
          <w:szCs w:val="22"/>
        </w:rPr>
        <w:t>对账</w:t>
      </w:r>
    </w:p>
    <w:p>
      <w:pPr>
        <w:spacing w:line="360" w:lineRule="auto"/>
        <w:rPr>
          <w:sz w:val="20"/>
          <w:szCs w:val="20"/>
        </w:rPr>
      </w:pPr>
      <w:r>
        <w:rPr>
          <w:rFonts w:hint="eastAsia"/>
        </w:rPr>
        <w:t xml:space="preserve">     </w:t>
      </w:r>
      <w:r>
        <w:rPr>
          <w:rFonts w:hint="eastAsia"/>
          <w:sz w:val="20"/>
          <w:szCs w:val="20"/>
        </w:rPr>
        <w:t>CME</w:t>
      </w:r>
      <w:r>
        <w:rPr>
          <w:sz w:val="20"/>
          <w:szCs w:val="20"/>
        </w:rPr>
        <w:t>的仓位系统维护着每个仓位账户的全部交易标的未平仓头寸的数据</w:t>
      </w:r>
      <w:r>
        <w:rPr>
          <w:rFonts w:hint="eastAsia"/>
          <w:sz w:val="20"/>
          <w:szCs w:val="20"/>
        </w:rPr>
        <w:t xml:space="preserve">。CME根据上报的PCS文件生成Trade Register </w:t>
      </w:r>
      <w:r>
        <w:rPr>
          <w:sz w:val="20"/>
          <w:szCs w:val="20"/>
        </w:rPr>
        <w:t>Report文件</w:t>
      </w:r>
      <w:r>
        <w:rPr>
          <w:rFonts w:hint="eastAsia"/>
          <w:sz w:val="20"/>
          <w:szCs w:val="20"/>
        </w:rPr>
        <w:t>，盘中和盘后各生成一次，</w:t>
      </w:r>
      <w:r>
        <w:rPr>
          <w:sz w:val="20"/>
          <w:szCs w:val="20"/>
        </w:rPr>
        <w:t>文件包含仓位信息和成交信息</w:t>
      </w:r>
      <w:r>
        <w:rPr>
          <w:rFonts w:hint="eastAsia"/>
          <w:sz w:val="20"/>
          <w:szCs w:val="20"/>
        </w:rPr>
        <w:t>，以FIXML的格式传输。如果持有未平仓位的交易标的当日没有交易，文件中就不包含相关的成交信息。CMF可以利用该文件在与后台系统的仓位，金额和成交信息进行对账，并找出不一致的仓位或成交信息后进行调整，保持清算系统的数据与CME的数据保持一致。</w:t>
      </w:r>
    </w:p>
    <w:p>
      <w:pPr>
        <w:spacing w:line="360" w:lineRule="auto"/>
        <w:ind w:firstLine="400" w:firstLineChars="200"/>
        <w:rPr>
          <w:sz w:val="20"/>
          <w:szCs w:val="20"/>
        </w:rPr>
      </w:pPr>
      <w:r>
        <w:rPr>
          <w:rFonts w:hint="eastAsia"/>
          <w:sz w:val="20"/>
          <w:szCs w:val="20"/>
        </w:rPr>
        <w:t>仓位信息包括：仓位账户信息，交易标的信息，仓位数量，仓位变动导致的金额变化。Trade</w:t>
      </w:r>
      <w:r>
        <w:rPr>
          <w:sz w:val="20"/>
          <w:szCs w:val="20"/>
        </w:rPr>
        <w:t xml:space="preserve"> Register report</w:t>
      </w:r>
      <w:r>
        <w:rPr>
          <w:rFonts w:hint="eastAsia"/>
          <w:sz w:val="20"/>
          <w:szCs w:val="20"/>
        </w:rPr>
        <w:t>的格式说明请参考2.</w:t>
      </w:r>
      <w:r>
        <w:rPr>
          <w:sz w:val="20"/>
          <w:szCs w:val="20"/>
        </w:rPr>
        <w:t>10</w:t>
      </w:r>
      <w:r>
        <w:rPr>
          <w:rFonts w:hint="eastAsia"/>
          <w:sz w:val="20"/>
          <w:szCs w:val="20"/>
        </w:rPr>
        <w:t xml:space="preserve">。清算对账系统首先需要解析Trade Register Report, </w:t>
      </w:r>
      <w:r>
        <w:rPr>
          <w:sz w:val="20"/>
          <w:szCs w:val="20"/>
        </w:rPr>
        <w:t>按照</w:t>
      </w:r>
      <w:r>
        <w:rPr>
          <w:rFonts w:hint="eastAsia"/>
          <w:sz w:val="20"/>
          <w:szCs w:val="20"/>
        </w:rPr>
        <w:t>PosRpt</w:t>
      </w:r>
      <w:r>
        <w:rPr>
          <w:sz w:val="20"/>
          <w:szCs w:val="20"/>
        </w:rPr>
        <w:t xml:space="preserve"> 中的</w:t>
      </w:r>
      <w:r>
        <w:rPr>
          <w:rFonts w:hint="eastAsia"/>
          <w:sz w:val="20"/>
          <w:szCs w:val="20"/>
        </w:rPr>
        <w:t>Party role=1</w:t>
      </w:r>
      <w:r>
        <w:rPr>
          <w:sz w:val="20"/>
          <w:szCs w:val="20"/>
        </w:rPr>
        <w:t xml:space="preserve"> 对应的TMF ID</w:t>
      </w:r>
      <w:r>
        <w:rPr>
          <w:rFonts w:hint="eastAsia"/>
          <w:sz w:val="20"/>
          <w:szCs w:val="20"/>
        </w:rPr>
        <w:t>,</w:t>
      </w:r>
      <w:r>
        <w:rPr>
          <w:sz w:val="20"/>
          <w:szCs w:val="20"/>
        </w:rPr>
        <w:t xml:space="preserve"> Party Role =38 </w:t>
      </w:r>
      <w:r>
        <w:rPr>
          <w:rFonts w:hint="eastAsia"/>
          <w:sz w:val="20"/>
          <w:szCs w:val="20"/>
        </w:rPr>
        <w:t>对应的SubID，type，bus</w:t>
      </w:r>
      <w:r>
        <w:rPr>
          <w:sz w:val="20"/>
          <w:szCs w:val="20"/>
        </w:rPr>
        <w:t>iness date, Instrument ID, Security Type</w:t>
      </w:r>
      <w:r>
        <w:rPr>
          <w:rFonts w:hint="eastAsia"/>
          <w:sz w:val="20"/>
          <w:szCs w:val="20"/>
        </w:rPr>
        <w:t>和MMY ,得到对应的 Qty Typ=F</w:t>
      </w:r>
      <w:r>
        <w:rPr>
          <w:sz w:val="20"/>
          <w:szCs w:val="20"/>
        </w:rPr>
        <w:t>IN</w:t>
      </w:r>
      <w:r>
        <w:rPr>
          <w:rFonts w:hint="eastAsia"/>
          <w:sz w:val="20"/>
          <w:szCs w:val="20"/>
        </w:rPr>
        <w:t>的long和short对应的仓位数量，与同样的business</w:t>
      </w:r>
      <w:r>
        <w:rPr>
          <w:sz w:val="20"/>
          <w:szCs w:val="20"/>
        </w:rPr>
        <w:t xml:space="preserve"> date,</w:t>
      </w:r>
      <w:r>
        <w:rPr>
          <w:rFonts w:hint="eastAsia"/>
          <w:sz w:val="20"/>
          <w:szCs w:val="20"/>
        </w:rPr>
        <w:t xml:space="preserve"> Party role=1</w:t>
      </w:r>
      <w:r>
        <w:rPr>
          <w:sz w:val="20"/>
          <w:szCs w:val="20"/>
        </w:rPr>
        <w:t xml:space="preserve"> 对应的TMF ID</w:t>
      </w:r>
      <w:r>
        <w:rPr>
          <w:rFonts w:hint="eastAsia"/>
          <w:sz w:val="20"/>
          <w:szCs w:val="20"/>
        </w:rPr>
        <w:t>,</w:t>
      </w:r>
      <w:r>
        <w:rPr>
          <w:sz w:val="20"/>
          <w:szCs w:val="20"/>
        </w:rPr>
        <w:t xml:space="preserve"> Party Role =38 </w:t>
      </w:r>
      <w:r>
        <w:rPr>
          <w:rFonts w:hint="eastAsia"/>
          <w:sz w:val="20"/>
          <w:szCs w:val="20"/>
        </w:rPr>
        <w:t>对应的SubID，type，</w:t>
      </w:r>
      <w:r>
        <w:rPr>
          <w:sz w:val="20"/>
          <w:szCs w:val="20"/>
        </w:rPr>
        <w:t xml:space="preserve"> Instrument ID, Security Type</w:t>
      </w:r>
      <w:r>
        <w:rPr>
          <w:rFonts w:hint="eastAsia"/>
          <w:sz w:val="20"/>
          <w:szCs w:val="20"/>
        </w:rPr>
        <w:t>和MMY下的long 仓位进行比较，如果一致，则比较下一个交易合约的仓位；如果不一致，则提取该合约对应的成交明细(</w:t>
      </w:r>
      <w:r>
        <w:rPr>
          <w:sz w:val="20"/>
          <w:szCs w:val="20"/>
        </w:rPr>
        <w:t>ReqID</w:t>
      </w:r>
      <w:r>
        <w:rPr>
          <w:rFonts w:hint="eastAsia"/>
          <w:sz w:val="20"/>
          <w:szCs w:val="20"/>
        </w:rPr>
        <w:t>)，与本地的成交明细(</w:t>
      </w:r>
      <w:r>
        <w:rPr>
          <w:sz w:val="20"/>
          <w:szCs w:val="20"/>
        </w:rPr>
        <w:t>ReqID</w:t>
      </w:r>
      <w:r>
        <w:rPr>
          <w:rFonts w:hint="eastAsia"/>
          <w:sz w:val="20"/>
          <w:szCs w:val="20"/>
        </w:rPr>
        <w:t>)进行比较，找出不一致的成交信息。可能会发生CME有成交，但是清算公司没有该笔成交的情况。</w:t>
      </w:r>
    </w:p>
    <w:p>
      <w:pPr>
        <w:spacing w:line="360" w:lineRule="auto"/>
        <w:ind w:firstLine="420"/>
        <w:rPr>
          <w:sz w:val="20"/>
          <w:szCs w:val="20"/>
        </w:rPr>
      </w:pPr>
      <w:r>
        <w:rPr>
          <w:rFonts w:hint="eastAsia"/>
          <w:sz w:val="20"/>
          <w:szCs w:val="20"/>
        </w:rPr>
        <w:t>比对结果生成文件提供给清算人员进行后续处理。若信息不一致，比对结果记录：交易日, 合约，成交记录编号，比对结果等信息，供清算公司详查。比对过程由后台程序自动完成，当Trade Register Report文件下载后就触发比对过程。用户可以在清算系统前台进行查询和手动触发比对过程。</w:t>
      </w:r>
    </w:p>
    <w:p>
      <w:pPr>
        <w:spacing w:line="360" w:lineRule="auto"/>
        <w:ind w:firstLine="400" w:firstLineChars="200"/>
      </w:pPr>
      <w:r>
        <w:rPr>
          <w:sz w:val="20"/>
          <w:szCs w:val="20"/>
        </w:rPr>
        <w:t>清算系统中缺失的成交记录需要尽快补录进清算系统</w:t>
      </w:r>
      <w:r>
        <w:rPr>
          <w:rFonts w:hint="eastAsia"/>
          <w:sz w:val="20"/>
          <w:szCs w:val="20"/>
        </w:rPr>
        <w:t>。流程如下：</w:t>
      </w:r>
    </w:p>
    <w:p>
      <w:pPr>
        <w:rPr>
          <w:sz w:val="28"/>
          <w:szCs w:val="28"/>
        </w:rPr>
      </w:pPr>
    </w:p>
    <w:p>
      <w:pPr>
        <w:rPr>
          <w:sz w:val="28"/>
          <w:szCs w:val="28"/>
        </w:rPr>
      </w:pPr>
    </w:p>
    <w:p>
      <w:pPr>
        <w:rPr>
          <w:sz w:val="28"/>
          <w:szCs w:val="28"/>
        </w:rPr>
      </w:pPr>
    </w:p>
    <w:p>
      <w:pPr>
        <w:spacing w:line="360" w:lineRule="auto"/>
        <w:ind w:firstLine="400" w:firstLineChars="200"/>
      </w:pPr>
      <w:r>
        <w:rPr>
          <w:rFonts w:hint="eastAsia"/>
          <w:sz w:val="20"/>
          <w:szCs w:val="20"/>
        </w:rPr>
        <w:t>CME接收到CMF上传的PCS后，会生成Trade Register Report供CMF下载，内容包含每个合约的最终仓位，当日的盯市盈亏，以及对应的当日的成交明细及市值变动。</w:t>
      </w:r>
    </w:p>
    <w:p>
      <w:pPr>
        <w:rPr>
          <w:sz w:val="28"/>
          <w:szCs w:val="28"/>
        </w:rPr>
      </w:pPr>
    </w:p>
    <w:p>
      <w:pPr>
        <w:rPr>
          <w:sz w:val="28"/>
          <w:szCs w:val="28"/>
        </w:rPr>
      </w:pPr>
    </w:p>
    <w:p>
      <w:pPr>
        <w:rPr>
          <w:sz w:val="28"/>
          <w:szCs w:val="28"/>
        </w:rPr>
      </w:pPr>
    </w:p>
    <w:p>
      <w:pPr>
        <w:rPr>
          <w:sz w:val="28"/>
          <w:szCs w:val="28"/>
        </w:rPr>
      </w:pPr>
      <w:r>
        <w:rPr>
          <w:rFonts w:hint="eastAsia"/>
          <w:sz w:val="28"/>
          <w:szCs w:val="28"/>
        </w:rPr>
        <w:t>1</w:t>
      </w:r>
      <w:r>
        <w:rPr>
          <w:sz w:val="28"/>
          <w:szCs w:val="28"/>
        </w:rPr>
        <w:t>7</w:t>
      </w:r>
      <w:r>
        <w:rPr>
          <w:rFonts w:hint="eastAsia"/>
          <w:sz w:val="28"/>
          <w:szCs w:val="28"/>
        </w:rPr>
        <w:t>点收盘后Biz</w:t>
      </w:r>
      <w:r>
        <w:rPr>
          <w:sz w:val="28"/>
          <w:szCs w:val="28"/>
        </w:rPr>
        <w:t>Date会变成下一日</w:t>
      </w:r>
    </w:p>
    <w:p>
      <w:pPr>
        <w:rPr>
          <w:sz w:val="28"/>
          <w:szCs w:val="28"/>
        </w:rPr>
      </w:pPr>
      <w:r>
        <w:rPr>
          <w:sz w:val="28"/>
          <w:szCs w:val="28"/>
        </w:rPr>
        <w:t>每天</w:t>
      </w:r>
      <w:r>
        <w:rPr>
          <w:rFonts w:hint="eastAsia"/>
          <w:sz w:val="28"/>
          <w:szCs w:val="28"/>
        </w:rPr>
        <w:t>1</w:t>
      </w:r>
      <w:r>
        <w:rPr>
          <w:sz w:val="28"/>
          <w:szCs w:val="28"/>
        </w:rPr>
        <w:t>6点收盘</w:t>
      </w:r>
      <w:r>
        <w:rPr>
          <w:rFonts w:hint="eastAsia"/>
          <w:sz w:val="28"/>
          <w:szCs w:val="28"/>
        </w:rPr>
        <w:t>，</w:t>
      </w:r>
      <w:r>
        <w:rPr>
          <w:sz w:val="28"/>
          <w:szCs w:val="28"/>
        </w:rPr>
        <w:t>不再有成交进来</w:t>
      </w:r>
      <w:r>
        <w:rPr>
          <w:rFonts w:hint="eastAsia"/>
          <w:sz w:val="28"/>
          <w:szCs w:val="28"/>
        </w:rPr>
        <w:t>，</w:t>
      </w:r>
      <w:r>
        <w:rPr>
          <w:sz w:val="28"/>
          <w:szCs w:val="28"/>
        </w:rPr>
        <w:t>中途休息一小时后</w:t>
      </w:r>
      <w:r>
        <w:rPr>
          <w:rFonts w:hint="eastAsia"/>
          <w:sz w:val="28"/>
          <w:szCs w:val="28"/>
        </w:rPr>
        <w:t>1</w:t>
      </w:r>
      <w:r>
        <w:rPr>
          <w:sz w:val="28"/>
          <w:szCs w:val="28"/>
        </w:rPr>
        <w:t>7点开盘</w:t>
      </w:r>
      <w:r>
        <w:rPr>
          <w:rFonts w:hint="eastAsia"/>
          <w:sz w:val="28"/>
          <w:szCs w:val="28"/>
        </w:rPr>
        <w:t>，</w:t>
      </w:r>
      <w:r>
        <w:rPr>
          <w:sz w:val="28"/>
          <w:szCs w:val="28"/>
        </w:rPr>
        <w:t>有新的成交进来</w:t>
      </w:r>
    </w:p>
    <w:p>
      <w:pPr>
        <w:rPr>
          <w:sz w:val="28"/>
          <w:szCs w:val="28"/>
        </w:rPr>
      </w:pPr>
    </w:p>
    <w:p>
      <w:pPr>
        <w:rPr>
          <w:sz w:val="28"/>
          <w:szCs w:val="28"/>
        </w:rPr>
      </w:pPr>
    </w:p>
    <w:p>
      <w:pPr>
        <w:rPr>
          <w:sz w:val="28"/>
          <w:szCs w:val="28"/>
        </w:rPr>
      </w:pPr>
      <w:r>
        <w:rPr>
          <w:sz w:val="28"/>
          <w:szCs w:val="28"/>
        </w:rPr>
        <w:t>在未平仓前如果进来的成交的Tag50在成交表里不存在</w:t>
      </w:r>
      <w:r>
        <w:rPr>
          <w:rFonts w:hint="eastAsia"/>
          <w:sz w:val="28"/>
          <w:szCs w:val="28"/>
        </w:rPr>
        <w:t>，</w:t>
      </w:r>
      <w:r>
        <w:rPr>
          <w:sz w:val="28"/>
          <w:szCs w:val="28"/>
        </w:rPr>
        <w:t>则会提示Tag50 is unknow</w:t>
      </w:r>
      <w:r>
        <w:rPr>
          <w:rFonts w:hint="eastAsia"/>
          <w:sz w:val="28"/>
          <w:szCs w:val="28"/>
        </w:rPr>
        <w:t>，</w:t>
      </w:r>
      <w:r>
        <w:rPr>
          <w:sz w:val="28"/>
          <w:szCs w:val="28"/>
        </w:rPr>
        <w:t>如果再平仓</w:t>
      </w:r>
      <w:r>
        <w:rPr>
          <w:rFonts w:hint="eastAsia"/>
          <w:sz w:val="28"/>
          <w:szCs w:val="28"/>
        </w:rPr>
        <w:t>，因为关联不上，</w:t>
      </w:r>
      <w:r>
        <w:rPr>
          <w:sz w:val="28"/>
          <w:szCs w:val="28"/>
        </w:rPr>
        <w:t>会把不存在的Tag50插入到Tag50表</w:t>
      </w:r>
      <w:r>
        <w:rPr>
          <w:rFonts w:hint="eastAsia"/>
          <w:sz w:val="28"/>
          <w:szCs w:val="28"/>
        </w:rPr>
        <w:t>，</w:t>
      </w:r>
      <w:r>
        <w:rPr>
          <w:sz w:val="28"/>
          <w:szCs w:val="28"/>
        </w:rPr>
        <w:t>T</w:t>
      </w:r>
      <w:r>
        <w:rPr>
          <w:rFonts w:hint="eastAsia"/>
          <w:sz w:val="28"/>
          <w:szCs w:val="28"/>
        </w:rPr>
        <w:t>ype为U，再次等待下次平仓来决定是否需要平</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FF"/>
          <w:kern w:val="0"/>
          <w:sz w:val="24"/>
          <w:szCs w:val="24"/>
          <w:highlight w:val="white"/>
        </w:rPr>
        <w:t>else</w:t>
      </w:r>
      <w:r>
        <w:rPr>
          <w:rFonts w:ascii="新宋体" w:eastAsia="新宋体" w:cs="新宋体"/>
          <w:color w:val="000000"/>
          <w:kern w:val="0"/>
          <w:sz w:val="24"/>
          <w:szCs w:val="24"/>
          <w:highlight w:val="white"/>
        </w:rPr>
        <w:t xml:space="preserve"> </w:t>
      </w:r>
      <w:r>
        <w:rPr>
          <w:rFonts w:ascii="新宋体" w:eastAsia="新宋体" w:cs="新宋体"/>
          <w:color w:val="0000FF"/>
          <w:kern w:val="0"/>
          <w:sz w:val="24"/>
          <w:szCs w:val="24"/>
          <w:highlight w:val="white"/>
        </w:rPr>
        <w:t>if</w:t>
      </w:r>
      <w:r>
        <w:rPr>
          <w:rFonts w:ascii="新宋体" w:eastAsia="新宋体" w:cs="新宋体"/>
          <w:color w:val="000000"/>
          <w:kern w:val="0"/>
          <w:sz w:val="24"/>
          <w:szCs w:val="24"/>
          <w:highlight w:val="white"/>
        </w:rPr>
        <w:t xml:space="preserve"> (Tag50Type == </w:t>
      </w:r>
      <w:r>
        <w:rPr>
          <w:rFonts w:ascii="新宋体" w:eastAsia="新宋体" w:cs="新宋体"/>
          <w:color w:val="A31515"/>
          <w:kern w:val="0"/>
          <w:sz w:val="24"/>
          <w:szCs w:val="24"/>
          <w:highlight w:val="white"/>
        </w:rPr>
        <w:t>"U"</w:t>
      </w:r>
      <w:r>
        <w:rPr>
          <w:rFonts w:ascii="新宋体" w:eastAsia="新宋体" w:cs="新宋体"/>
          <w:color w:val="000000"/>
          <w:kern w:val="0"/>
          <w:sz w:val="24"/>
          <w:szCs w:val="24"/>
          <w:highlight w:val="white"/>
        </w:rPr>
        <w:t xml:space="preserve"> || Tag50Type == </w:t>
      </w:r>
      <w:r>
        <w:rPr>
          <w:rFonts w:ascii="新宋体" w:eastAsia="新宋体" w:cs="新宋体"/>
          <w:color w:val="A31515"/>
          <w:kern w:val="0"/>
          <w:sz w:val="24"/>
          <w:szCs w:val="24"/>
          <w:highlight w:val="white"/>
        </w:rPr>
        <w:t>"L"</w:t>
      </w:r>
      <w:r>
        <w:rPr>
          <w:rFonts w:ascii="新宋体" w:eastAsia="新宋体" w:cs="新宋体"/>
          <w:color w:val="000000"/>
          <w:kern w:val="0"/>
          <w:sz w:val="24"/>
          <w:szCs w:val="24"/>
          <w:highlight w:val="white"/>
        </w:rPr>
        <w:t>)</w:t>
      </w:r>
      <w:r>
        <w:rPr>
          <w:rFonts w:ascii="新宋体" w:eastAsia="新宋体" w:cs="新宋体"/>
          <w:color w:val="008000"/>
          <w:kern w:val="0"/>
          <w:sz w:val="24"/>
          <w:szCs w:val="24"/>
          <w:highlight w:val="white"/>
        </w:rPr>
        <w:t>//U--Undecided</w:t>
      </w:r>
      <w:r>
        <w:rPr>
          <w:rFonts w:hint="eastAsia" w:ascii="新宋体" w:eastAsia="新宋体" w:cs="新宋体"/>
          <w:color w:val="008000"/>
          <w:kern w:val="0"/>
          <w:sz w:val="24"/>
          <w:szCs w:val="24"/>
          <w:highlight w:val="white"/>
        </w:rPr>
        <w:t>、</w:t>
      </w:r>
      <w:r>
        <w:rPr>
          <w:rFonts w:ascii="新宋体" w:eastAsia="新宋体" w:cs="新宋体"/>
          <w:color w:val="008000"/>
          <w:kern w:val="0"/>
          <w:sz w:val="24"/>
          <w:szCs w:val="24"/>
          <w:highlight w:val="white"/>
        </w:rPr>
        <w:t>L--</w:t>
      </w:r>
      <w:r>
        <w:rPr>
          <w:rFonts w:hint="eastAsia" w:ascii="新宋体" w:eastAsia="新宋体" w:cs="新宋体"/>
          <w:color w:val="008000"/>
          <w:kern w:val="0"/>
          <w:sz w:val="24"/>
          <w:szCs w:val="24"/>
          <w:highlight w:val="white"/>
        </w:rPr>
        <w:t>非法成交</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w:t>
      </w:r>
      <w:r>
        <w:rPr>
          <w:rFonts w:ascii="新宋体" w:eastAsia="新宋体" w:cs="新宋体"/>
          <w:color w:val="0000FF"/>
          <w:kern w:val="0"/>
          <w:sz w:val="24"/>
          <w:szCs w:val="24"/>
          <w:highlight w:val="white"/>
        </w:rPr>
        <w:t>continue</w:t>
      </w:r>
      <w:r>
        <w:rPr>
          <w:rFonts w:ascii="新宋体" w:eastAsia="新宋体" w:cs="新宋体"/>
          <w:color w:val="000000"/>
          <w:kern w:val="0"/>
          <w:sz w:val="24"/>
          <w:szCs w:val="24"/>
          <w:highlight w:val="white"/>
        </w:rPr>
        <w:t>;</w:t>
      </w:r>
    </w:p>
    <w:p>
      <w:pPr>
        <w:rPr>
          <w:sz w:val="28"/>
          <w:szCs w:val="28"/>
        </w:rPr>
      </w:pPr>
      <w:r>
        <w:rPr>
          <w:rFonts w:ascii="新宋体" w:eastAsia="新宋体" w:cs="新宋体"/>
          <w:color w:val="000000"/>
          <w:kern w:val="0"/>
          <w:sz w:val="24"/>
          <w:szCs w:val="24"/>
          <w:highlight w:val="white"/>
        </w:rPr>
        <w:t xml:space="preserve">                                }</w:t>
      </w:r>
    </w:p>
    <w:p>
      <w:pPr>
        <w:rPr>
          <w:sz w:val="28"/>
          <w:szCs w:val="28"/>
        </w:rPr>
      </w:pP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temp</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8080"/>
          <w:kern w:val="0"/>
          <w:sz w:val="19"/>
          <w:szCs w:val="19"/>
        </w:rPr>
        <w:t>temp</w:t>
      </w:r>
      <w:r>
        <w:rPr>
          <w:rFonts w:ascii="新宋体" w:eastAsia="新宋体" w:cs="新宋体"/>
          <w:color w:val="808080"/>
          <w:kern w:val="0"/>
          <w:sz w:val="19"/>
          <w:szCs w:val="19"/>
        </w:rPr>
        <w:t>.</w:t>
      </w:r>
      <w:r>
        <w:rPr>
          <w:rFonts w:ascii="新宋体" w:eastAsia="新宋体" w:cs="新宋体"/>
          <w:color w:val="008080"/>
          <w:kern w:val="0"/>
          <w:sz w:val="19"/>
          <w:szCs w:val="19"/>
        </w:rPr>
        <w:t>Tag50Type</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 xml:space="preserve">FROM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FF000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AS</w:t>
      </w:r>
      <w:r>
        <w:rPr>
          <w:rFonts w:ascii="新宋体" w:eastAsia="新宋体" w:cs="新宋体"/>
          <w:kern w:val="0"/>
          <w:sz w:val="19"/>
          <w:szCs w:val="19"/>
        </w:rPr>
        <w:t xml:space="preserve"> </w:t>
      </w:r>
      <w:r>
        <w:rPr>
          <w:rFonts w:ascii="新宋体" w:eastAsia="新宋体" w:cs="新宋体"/>
          <w:color w:val="008080"/>
          <w:kern w:val="0"/>
          <w:sz w:val="19"/>
          <w:szCs w:val="19"/>
        </w:rPr>
        <w:t>Tag50Type</w:t>
      </w:r>
      <w:r>
        <w:rPr>
          <w:rFonts w:ascii="新宋体" w:eastAsia="新宋体" w:cs="新宋体"/>
          <w:kern w:val="0"/>
          <w:sz w:val="19"/>
          <w:szCs w:val="19"/>
        </w:rPr>
        <w:t xml:space="preserve"> </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0000FF"/>
          <w:kern w:val="0"/>
          <w:sz w:val="19"/>
          <w:szCs w:val="19"/>
        </w:rPr>
        <w:t>AS</w:t>
      </w:r>
      <w:r>
        <w:rPr>
          <w:rFonts w:ascii="新宋体" w:eastAsia="新宋体" w:cs="新宋体"/>
          <w:kern w:val="0"/>
          <w:sz w:val="19"/>
          <w:szCs w:val="19"/>
        </w:rPr>
        <w:t xml:space="preserve"> </w:t>
      </w:r>
      <w:r>
        <w:rPr>
          <w:rFonts w:ascii="新宋体" w:eastAsia="新宋体" w:cs="新宋体"/>
          <w:color w:val="008080"/>
          <w:kern w:val="0"/>
          <w:sz w:val="19"/>
          <w:szCs w:val="19"/>
        </w:rPr>
        <w:t>joinTag50</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TTrdCapRpt</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kern w:val="0"/>
          <w:sz w:val="19"/>
          <w:szCs w:val="19"/>
        </w:rPr>
        <w:t xml:space="preserve"> </w:t>
      </w:r>
      <w:r>
        <w:rPr>
          <w:rFonts w:ascii="新宋体" w:eastAsia="新宋体" w:cs="新宋体"/>
          <w:color w:val="0000FF"/>
          <w:kern w:val="0"/>
          <w:sz w:val="19"/>
          <w:szCs w:val="19"/>
        </w:rPr>
        <w:t xml:space="preserve">WITH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NOLOCK</w:t>
      </w:r>
      <w:r>
        <w:rPr>
          <w:rFonts w:ascii="新宋体" w:eastAsia="新宋体" w:cs="新宋体"/>
          <w:kern w:val="0"/>
          <w:sz w:val="19"/>
          <w:szCs w:val="19"/>
        </w:rPr>
        <w:t xml:space="preserve"> </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808080"/>
          <w:kern w:val="0"/>
          <w:sz w:val="19"/>
          <w:szCs w:val="19"/>
        </w:rPr>
        <w:t>LEFT</w:t>
      </w:r>
      <w:r>
        <w:rPr>
          <w:rFonts w:ascii="新宋体" w:eastAsia="新宋体" w:cs="新宋体"/>
          <w:kern w:val="0"/>
          <w:sz w:val="19"/>
          <w:szCs w:val="19"/>
        </w:rPr>
        <w:t xml:space="preserve"> </w:t>
      </w:r>
      <w:r>
        <w:rPr>
          <w:rFonts w:ascii="新宋体" w:eastAsia="新宋体" w:cs="新宋体"/>
          <w:color w:val="808080"/>
          <w:kern w:val="0"/>
          <w:sz w:val="19"/>
          <w:szCs w:val="19"/>
        </w:rPr>
        <w:t>JOIN</w:t>
      </w:r>
      <w:r>
        <w:rPr>
          <w:rFonts w:ascii="新宋体" w:eastAsia="新宋体" w:cs="新宋体"/>
          <w:kern w:val="0"/>
          <w:sz w:val="19"/>
          <w:szCs w:val="19"/>
        </w:rPr>
        <w:t xml:space="preserve"> </w:t>
      </w:r>
      <w:r>
        <w:rPr>
          <w:rFonts w:ascii="新宋体" w:eastAsia="新宋体" w:cs="新宋体"/>
          <w:color w:val="008080"/>
          <w:kern w:val="0"/>
          <w:sz w:val="19"/>
          <w:szCs w:val="19"/>
        </w:rPr>
        <w:t>dbo</w:t>
      </w:r>
      <w:r>
        <w:rPr>
          <w:rFonts w:ascii="新宋体" w:eastAsia="新宋体" w:cs="新宋体"/>
          <w:color w:val="808080"/>
          <w:kern w:val="0"/>
          <w:sz w:val="19"/>
          <w:szCs w:val="19"/>
        </w:rPr>
        <w:t>.</w:t>
      </w:r>
      <w:r>
        <w:rPr>
          <w:rFonts w:ascii="新宋体" w:eastAsia="新宋体" w:cs="新宋体"/>
          <w:color w:val="008080"/>
          <w:kern w:val="0"/>
          <w:sz w:val="19"/>
          <w:szCs w:val="19"/>
        </w:rPr>
        <w:t>TTAG50</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kern w:val="0"/>
          <w:sz w:val="19"/>
          <w:szCs w:val="19"/>
        </w:rPr>
        <w:t xml:space="preserve"> </w:t>
      </w:r>
      <w:r>
        <w:rPr>
          <w:rFonts w:ascii="新宋体" w:eastAsia="新宋体" w:cs="新宋体"/>
          <w:color w:val="0000FF"/>
          <w:kern w:val="0"/>
          <w:sz w:val="19"/>
          <w:szCs w:val="19"/>
        </w:rPr>
        <w:t>ON</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TAG50</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temp</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temp</w:t>
      </w:r>
      <w:r>
        <w:rPr>
          <w:rFonts w:ascii="新宋体" w:eastAsia="新宋体" w:cs="新宋体"/>
          <w:color w:val="808080"/>
          <w:kern w:val="0"/>
          <w:sz w:val="19"/>
          <w:szCs w:val="19"/>
        </w:rPr>
        <w:t>.</w:t>
      </w:r>
      <w:r>
        <w:rPr>
          <w:rFonts w:ascii="新宋体" w:eastAsia="新宋体" w:cs="新宋体"/>
          <w:color w:val="008080"/>
          <w:kern w:val="0"/>
          <w:sz w:val="19"/>
          <w:szCs w:val="19"/>
        </w:rPr>
        <w:t>joinTag50</w:t>
      </w:r>
      <w:r>
        <w:rPr>
          <w:rFonts w:ascii="新宋体" w:eastAsia="新宋体" w:cs="新宋体"/>
          <w:kern w:val="0"/>
          <w:sz w:val="19"/>
          <w:szCs w:val="19"/>
        </w:rPr>
        <w:t xml:space="preserve"> </w:t>
      </w:r>
      <w:r>
        <w:rPr>
          <w:rFonts w:ascii="新宋体" w:eastAsia="新宋体" w:cs="新宋体"/>
          <w:color w:val="808080"/>
          <w:kern w:val="0"/>
          <w:sz w:val="19"/>
          <w:szCs w:val="19"/>
        </w:rPr>
        <w:t>IS</w:t>
      </w:r>
      <w:r>
        <w:rPr>
          <w:rFonts w:ascii="新宋体" w:eastAsia="新宋体" w:cs="新宋体"/>
          <w:kern w:val="0"/>
          <w:sz w:val="19"/>
          <w:szCs w:val="19"/>
        </w:rPr>
        <w:t xml:space="preserve"> </w:t>
      </w:r>
      <w:r>
        <w:rPr>
          <w:rFonts w:ascii="新宋体" w:eastAsia="新宋体" w:cs="新宋体"/>
          <w:color w:val="808080"/>
          <w:kern w:val="0"/>
          <w:sz w:val="19"/>
          <w:szCs w:val="19"/>
        </w:rPr>
        <w:t>NULL</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UNION</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FF000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AS</w:t>
      </w:r>
      <w:r>
        <w:rPr>
          <w:rFonts w:ascii="新宋体" w:eastAsia="新宋体" w:cs="新宋体"/>
          <w:kern w:val="0"/>
          <w:sz w:val="19"/>
          <w:szCs w:val="19"/>
        </w:rPr>
        <w:t xml:space="preserve"> </w:t>
      </w:r>
      <w:r>
        <w:rPr>
          <w:rFonts w:ascii="新宋体" w:eastAsia="新宋体" w:cs="新宋体"/>
          <w:color w:val="008080"/>
          <w:kern w:val="0"/>
          <w:sz w:val="19"/>
          <w:szCs w:val="19"/>
        </w:rPr>
        <w:t>Tag50Type</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TTAG50</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Tag50Type</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FF0000"/>
          <w:kern w:val="0"/>
          <w:sz w:val="19"/>
          <w:szCs w:val="19"/>
        </w:rPr>
        <w:t>'U'</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UNION</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00FF"/>
          <w:kern w:val="0"/>
          <w:sz w:val="19"/>
          <w:szCs w:val="19"/>
        </w:rPr>
        <w:t>DISTINCT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FF0000"/>
          <w:kern w:val="0"/>
          <w:sz w:val="19"/>
          <w:szCs w:val="19"/>
        </w:rPr>
        <w:t>'D'</w:t>
      </w:r>
      <w:r>
        <w:rPr>
          <w:rFonts w:ascii="新宋体" w:eastAsia="新宋体" w:cs="新宋体"/>
          <w:kern w:val="0"/>
          <w:sz w:val="19"/>
          <w:szCs w:val="19"/>
        </w:rPr>
        <w:t xml:space="preserve"> </w:t>
      </w:r>
      <w:r>
        <w:rPr>
          <w:rFonts w:ascii="新宋体" w:eastAsia="新宋体" w:cs="新宋体"/>
          <w:color w:val="0000FF"/>
          <w:kern w:val="0"/>
          <w:sz w:val="19"/>
          <w:szCs w:val="19"/>
        </w:rPr>
        <w:t>AS</w:t>
      </w:r>
      <w:r>
        <w:rPr>
          <w:rFonts w:ascii="新宋体" w:eastAsia="新宋体" w:cs="新宋体"/>
          <w:kern w:val="0"/>
          <w:sz w:val="19"/>
          <w:szCs w:val="19"/>
        </w:rPr>
        <w:t xml:space="preserve"> </w:t>
      </w:r>
      <w:r>
        <w:rPr>
          <w:rFonts w:ascii="新宋体" w:eastAsia="新宋体" w:cs="新宋体"/>
          <w:color w:val="008080"/>
          <w:kern w:val="0"/>
          <w:sz w:val="19"/>
          <w:szCs w:val="19"/>
        </w:rPr>
        <w:t>Tag50Type</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TTrdCapRpt</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kern w:val="0"/>
          <w:sz w:val="19"/>
          <w:szCs w:val="19"/>
        </w:rPr>
        <w:t xml:space="preserve"> </w:t>
      </w:r>
      <w:r>
        <w:rPr>
          <w:rFonts w:ascii="新宋体" w:eastAsia="新宋体" w:cs="新宋体"/>
          <w:color w:val="0000FF"/>
          <w:kern w:val="0"/>
          <w:sz w:val="19"/>
          <w:szCs w:val="19"/>
        </w:rPr>
        <w:t xml:space="preserve">WITH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NOLOCK</w:t>
      </w:r>
      <w:r>
        <w:rPr>
          <w:rFonts w:ascii="新宋体" w:eastAsia="新宋体" w:cs="新宋体"/>
          <w:kern w:val="0"/>
          <w:sz w:val="19"/>
          <w:szCs w:val="19"/>
        </w:rPr>
        <w:t xml:space="preserve"> </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808080"/>
          <w:kern w:val="0"/>
          <w:sz w:val="19"/>
          <w:szCs w:val="19"/>
        </w:rPr>
        <w:t>LEFT</w:t>
      </w:r>
      <w:r>
        <w:rPr>
          <w:rFonts w:ascii="新宋体" w:eastAsia="新宋体" w:cs="新宋体"/>
          <w:kern w:val="0"/>
          <w:sz w:val="19"/>
          <w:szCs w:val="19"/>
        </w:rPr>
        <w:t xml:space="preserve"> </w:t>
      </w:r>
      <w:r>
        <w:rPr>
          <w:rFonts w:ascii="新宋体" w:eastAsia="新宋体" w:cs="新宋体"/>
          <w:color w:val="808080"/>
          <w:kern w:val="0"/>
          <w:sz w:val="19"/>
          <w:szCs w:val="19"/>
        </w:rPr>
        <w:t>JOIN</w:t>
      </w:r>
      <w:r>
        <w:rPr>
          <w:rFonts w:ascii="新宋体" w:eastAsia="新宋体" w:cs="新宋体"/>
          <w:kern w:val="0"/>
          <w:sz w:val="19"/>
          <w:szCs w:val="19"/>
        </w:rPr>
        <w:t xml:space="preserve"> </w:t>
      </w:r>
      <w:r>
        <w:rPr>
          <w:rFonts w:ascii="新宋体" w:eastAsia="新宋体" w:cs="新宋体"/>
          <w:color w:val="008080"/>
          <w:kern w:val="0"/>
          <w:sz w:val="19"/>
          <w:szCs w:val="19"/>
        </w:rPr>
        <w:t>TTAG50</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kern w:val="0"/>
          <w:sz w:val="19"/>
          <w:szCs w:val="19"/>
        </w:rPr>
        <w:t xml:space="preserve"> </w:t>
      </w:r>
      <w:r>
        <w:rPr>
          <w:rFonts w:ascii="新宋体" w:eastAsia="新宋体" w:cs="新宋体"/>
          <w:color w:val="0000FF"/>
          <w:kern w:val="0"/>
          <w:sz w:val="19"/>
          <w:szCs w:val="19"/>
        </w:rPr>
        <w:t>ON</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TAG50</w:t>
      </w:r>
    </w:p>
    <w:p>
      <w:pPr>
        <w:autoSpaceDE w:val="0"/>
        <w:autoSpaceDN w:val="0"/>
        <w:adjustRightInd w:val="0"/>
        <w:jc w:val="left"/>
        <w:rPr>
          <w:rFonts w:ascii="新宋体" w:eastAsia="新宋体" w:cs="新宋体"/>
          <w:color w:val="808080"/>
          <w:kern w:val="0"/>
          <w:sz w:val="19"/>
          <w:szCs w:val="19"/>
        </w:rPr>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Tag50Type</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FF0000"/>
          <w:kern w:val="0"/>
          <w:sz w:val="19"/>
          <w:szCs w:val="19"/>
        </w:rPr>
        <w:t>'D'</w:t>
      </w:r>
      <w:r>
        <w:rPr>
          <w:rFonts w:ascii="新宋体" w:eastAsia="新宋体" w:cs="新宋体"/>
          <w:color w:val="808080"/>
          <w:kern w:val="0"/>
          <w:sz w:val="19"/>
          <w:szCs w:val="19"/>
        </w:rPr>
        <w:t>;</w:t>
      </w:r>
    </w:p>
    <w:p>
      <w:pPr>
        <w:rPr>
          <w:sz w:val="28"/>
          <w:szCs w:val="28"/>
        </w:rPr>
      </w:pPr>
    </w:p>
    <w:p>
      <w:pPr>
        <w:rPr>
          <w:sz w:val="28"/>
          <w:szCs w:val="28"/>
        </w:rPr>
      </w:pPr>
    </w:p>
    <w:p>
      <w:pPr>
        <w:rPr>
          <w:sz w:val="28"/>
          <w:szCs w:val="28"/>
        </w:rPr>
      </w:pPr>
      <w:r>
        <w:rPr>
          <w:sz w:val="28"/>
          <w:szCs w:val="28"/>
        </w:rPr>
        <w:t>现在的移历史成交存在的问题是可能有些成交的部分明细在历史</w:t>
      </w:r>
      <w:r>
        <w:rPr>
          <w:rFonts w:hint="eastAsia"/>
          <w:sz w:val="28"/>
          <w:szCs w:val="28"/>
        </w:rPr>
        <w:t>，</w:t>
      </w:r>
      <w:r>
        <w:rPr>
          <w:sz w:val="28"/>
          <w:szCs w:val="28"/>
        </w:rPr>
        <w:t>部分明细在当前detail</w:t>
      </w:r>
    </w:p>
    <w:p>
      <w:pPr>
        <w:rPr>
          <w:sz w:val="28"/>
          <w:szCs w:val="28"/>
        </w:rPr>
      </w:pPr>
    </w:p>
    <w:p>
      <w:pPr>
        <w:rPr>
          <w:sz w:val="28"/>
          <w:szCs w:val="28"/>
        </w:rPr>
      </w:pPr>
    </w:p>
    <w:p>
      <w:pPr>
        <w:rPr>
          <w:sz w:val="28"/>
          <w:szCs w:val="28"/>
        </w:rPr>
      </w:pPr>
    </w:p>
    <w:p>
      <w:pPr>
        <w:widowControl/>
        <w:shd w:val="clear" w:color="auto" w:fill="FFFFFF"/>
        <w:spacing w:before="390" w:line="360" w:lineRule="atLeast"/>
        <w:rPr>
          <w:rFonts w:ascii="Arial" w:hAnsi="Arial" w:eastAsia="宋体" w:cs="Arial"/>
          <w:color w:val="333333"/>
          <w:kern w:val="0"/>
          <w:sz w:val="24"/>
          <w:szCs w:val="24"/>
        </w:rPr>
      </w:pPr>
      <w:r>
        <w:rPr>
          <w:rFonts w:ascii="Arial" w:hAnsi="Arial" w:eastAsia="宋体" w:cs="Arial"/>
          <w:b/>
          <w:bCs/>
          <w:color w:val="333333"/>
          <w:kern w:val="0"/>
          <w:sz w:val="27"/>
          <w:szCs w:val="27"/>
        </w:rPr>
        <w:t>1. Mvvm定义</w:t>
      </w:r>
      <w:r>
        <w:rPr>
          <w:rFonts w:ascii="Arial" w:hAnsi="Arial" w:eastAsia="宋体" w:cs="Arial"/>
          <w:color w:val="333333"/>
          <w:kern w:val="0"/>
          <w:sz w:val="24"/>
          <w:szCs w:val="24"/>
        </w:rPr>
        <w:t>MVVM是Model-View-ViewModel的简写。即模型-视图-视图模型。【模型】指的是后端传递的数据。【视图】指的是所看到的页面。【视图模型】mvvm模式的核心，它是连接view和model的桥梁。它有两个方向：一是将【模型】转化成【视图】，即将后端传递的数据转化成所看到的页面。实现的方式是：数据绑定。二是将【视图】转化成【模型】，即将所看到的页面转化成后端的数据。实现的方式是：DOM 事件监听。这两个方向都实现的，我们称之为数据的双向绑定。总结：在MVVM的框架下视图和模型是不能直接通信的。它们通过ViewModel来通信，ViewModel通常要实现一个observer观察者，当数据发生变化，ViewModel能够监听到数据的这种变化，然后通知到对应的视图做自动更新，而当用户操作视图，ViewModel也能监听到视图的变化，然后通知数据做改动，这实际上就实现了数据的双向绑定。并且MVVM中的View 和 ViewModel可以互相通信。MVVM流程图如下：</w:t>
      </w:r>
    </w:p>
    <w:p>
      <w:pPr>
        <w:widowControl/>
        <w:shd w:val="clear" w:color="auto" w:fill="FFFFFF"/>
        <w:jc w:val="left"/>
        <w:rPr>
          <w:rFonts w:ascii="Arial" w:hAnsi="Arial" w:eastAsia="宋体" w:cs="Arial"/>
          <w:color w:val="000000"/>
          <w:kern w:val="0"/>
          <w:sz w:val="18"/>
          <w:szCs w:val="18"/>
        </w:rPr>
      </w:pPr>
      <w:r>
        <w:rPr>
          <w:rFonts w:ascii="Arial" w:hAnsi="Arial" w:eastAsia="宋体" w:cs="Arial"/>
          <w:color w:val="000000"/>
          <w:kern w:val="0"/>
          <w:sz w:val="18"/>
          <w:szCs w:val="18"/>
        </w:rPr>
        <w:drawing>
          <wp:inline distT="0" distB="0" distL="0" distR="0">
            <wp:extent cx="4762500" cy="952500"/>
            <wp:effectExtent l="0" t="0" r="0" b="0"/>
            <wp:docPr id="4" name="图片 4" descr="https://ss2.baidu.com/6ONYsjip0QIZ8tyhnq/it/u=32561255,2826043542&amp;fm=173&amp;app=25&amp;f=JPEG?w=500&amp;h=100&amp;s=C8F78852C4B2FE207E66C9D20200D0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ss2.baidu.com/6ONYsjip0QIZ8tyhnq/it/u=32561255,2826043542&amp;fm=173&amp;app=25&amp;f=JPEG?w=500&amp;h=100&amp;s=C8F78852C4B2FE207E66C9D20200D0A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62500" cy="952500"/>
                    </a:xfrm>
                    <a:prstGeom prst="rect">
                      <a:avLst/>
                    </a:prstGeom>
                    <a:noFill/>
                    <a:ln>
                      <a:noFill/>
                    </a:ln>
                  </pic:spPr>
                </pic:pic>
              </a:graphicData>
            </a:graphic>
          </wp:inline>
        </w:drawing>
      </w:r>
    </w:p>
    <w:p>
      <w:pPr>
        <w:autoSpaceDE w:val="0"/>
        <w:autoSpaceDN w:val="0"/>
        <w:adjustRightInd w:val="0"/>
        <w:jc w:val="left"/>
        <w:rPr>
          <w:rFonts w:ascii="新宋体" w:eastAsia="新宋体" w:cs="新宋体"/>
          <w:color w:val="000000"/>
          <w:kern w:val="0"/>
          <w:sz w:val="24"/>
          <w:szCs w:val="24"/>
          <w:highlight w:val="white"/>
        </w:rPr>
      </w:pPr>
      <w:r>
        <w:rPr>
          <w:rFonts w:hint="eastAsia"/>
          <w:sz w:val="28"/>
          <w:szCs w:val="28"/>
        </w:rPr>
        <w:t>2、查询</w:t>
      </w:r>
      <w:r>
        <w:rPr>
          <w:rFonts w:ascii="新宋体" w:eastAsia="新宋体" w:cs="新宋体"/>
          <w:color w:val="A31515"/>
          <w:kern w:val="0"/>
          <w:sz w:val="24"/>
          <w:szCs w:val="24"/>
          <w:highlight w:val="white"/>
        </w:rPr>
        <w:t>TyTradeDetail</w:t>
      </w:r>
      <w:r>
        <w:rPr>
          <w:rFonts w:hint="eastAsia" w:ascii="新宋体" w:eastAsia="新宋体" w:cs="新宋体"/>
          <w:color w:val="A31515"/>
          <w:kern w:val="0"/>
          <w:sz w:val="24"/>
          <w:szCs w:val="24"/>
          <w:highlight w:val="white"/>
        </w:rPr>
        <w:t>，</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 xml:space="preserve"> sql = </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.Format(</w:t>
      </w:r>
      <w:r>
        <w:rPr>
          <w:rFonts w:ascii="新宋体" w:eastAsia="新宋体" w:cs="新宋体"/>
          <w:color w:val="A31515"/>
          <w:kern w:val="0"/>
          <w:sz w:val="24"/>
          <w:szCs w:val="24"/>
          <w:highlight w:val="white"/>
        </w:rPr>
        <w:t>"select MAX(InsertDate) from dbo.TyTradeDetail"</w:t>
      </w:r>
      <w:r>
        <w:rPr>
          <w:rFonts w:ascii="新宋体" w:eastAsia="新宋体" w:cs="新宋体"/>
          <w:color w:val="000000"/>
          <w:kern w:val="0"/>
          <w:sz w:val="24"/>
          <w:szCs w:val="24"/>
          <w:highlight w:val="white"/>
        </w:rPr>
        <w:t>);</w:t>
      </w:r>
    </w:p>
    <w:p>
      <w:pPr>
        <w:autoSpaceDE w:val="0"/>
        <w:autoSpaceDN w:val="0"/>
        <w:adjustRightInd w:val="0"/>
        <w:jc w:val="left"/>
        <w:rPr>
          <w:rFonts w:ascii="新宋体" w:eastAsia="新宋体" w:cs="新宋体"/>
          <w:color w:val="000000"/>
          <w:kern w:val="0"/>
          <w:sz w:val="24"/>
          <w:szCs w:val="24"/>
          <w:highlight w:val="white"/>
        </w:rPr>
      </w:pPr>
      <w:r>
        <w:rPr>
          <w:rFonts w:ascii="新宋体" w:eastAsia="新宋体" w:cs="新宋体"/>
          <w:color w:val="000000"/>
          <w:kern w:val="0"/>
          <w:sz w:val="24"/>
          <w:szCs w:val="24"/>
          <w:highlight w:val="white"/>
        </w:rPr>
        <w:t xml:space="preserve">                </w:t>
      </w:r>
      <w:r>
        <w:rPr>
          <w:rFonts w:ascii="新宋体" w:eastAsia="新宋体" w:cs="新宋体"/>
          <w:color w:val="2B91AF"/>
          <w:kern w:val="0"/>
          <w:sz w:val="24"/>
          <w:szCs w:val="24"/>
          <w:highlight w:val="white"/>
        </w:rPr>
        <w:t>DateTime</w:t>
      </w:r>
      <w:r>
        <w:rPr>
          <w:rFonts w:ascii="新宋体" w:eastAsia="新宋体" w:cs="新宋体"/>
          <w:color w:val="000000"/>
          <w:kern w:val="0"/>
          <w:sz w:val="24"/>
          <w:szCs w:val="24"/>
          <w:highlight w:val="white"/>
        </w:rPr>
        <w:t>.TryParse(</w:t>
      </w:r>
      <w:r>
        <w:rPr>
          <w:rFonts w:ascii="新宋体" w:eastAsia="新宋体" w:cs="新宋体"/>
          <w:color w:val="2B91AF"/>
          <w:kern w:val="0"/>
          <w:sz w:val="24"/>
          <w:szCs w:val="24"/>
          <w:highlight w:val="white"/>
        </w:rPr>
        <w:t>SqlHelper</w:t>
      </w:r>
      <w:r>
        <w:rPr>
          <w:rFonts w:ascii="新宋体" w:eastAsia="新宋体" w:cs="新宋体"/>
          <w:color w:val="000000"/>
          <w:kern w:val="0"/>
          <w:sz w:val="24"/>
          <w:szCs w:val="24"/>
          <w:highlight w:val="white"/>
        </w:rPr>
        <w:t>.ExecuteScalar(</w:t>
      </w:r>
      <w:r>
        <w:rPr>
          <w:rFonts w:ascii="新宋体" w:eastAsia="新宋体" w:cs="新宋体"/>
          <w:color w:val="2B91AF"/>
          <w:kern w:val="0"/>
          <w:sz w:val="24"/>
          <w:szCs w:val="24"/>
          <w:highlight w:val="white"/>
        </w:rPr>
        <w:t>SqlHelper</w:t>
      </w:r>
      <w:r>
        <w:rPr>
          <w:rFonts w:ascii="新宋体" w:eastAsia="新宋体" w:cs="新宋体"/>
          <w:color w:val="000000"/>
          <w:kern w:val="0"/>
          <w:sz w:val="24"/>
          <w:szCs w:val="24"/>
          <w:highlight w:val="white"/>
        </w:rPr>
        <w:t xml:space="preserve">.GetConnSting(), </w:t>
      </w:r>
      <w:r>
        <w:rPr>
          <w:rFonts w:ascii="新宋体" w:eastAsia="新宋体" w:cs="新宋体"/>
          <w:color w:val="2B91AF"/>
          <w:kern w:val="0"/>
          <w:sz w:val="24"/>
          <w:szCs w:val="24"/>
          <w:highlight w:val="white"/>
        </w:rPr>
        <w:t>CommandType</w:t>
      </w:r>
      <w:r>
        <w:rPr>
          <w:rFonts w:ascii="新宋体" w:eastAsia="新宋体" w:cs="新宋体"/>
          <w:color w:val="000000"/>
          <w:kern w:val="0"/>
          <w:sz w:val="24"/>
          <w:szCs w:val="24"/>
          <w:highlight w:val="white"/>
        </w:rPr>
        <w:t xml:space="preserve">.Text, sql).ToString(), </w:t>
      </w:r>
      <w:r>
        <w:rPr>
          <w:rFonts w:ascii="新宋体" w:eastAsia="新宋体" w:cs="新宋体"/>
          <w:color w:val="0000FF"/>
          <w:kern w:val="0"/>
          <w:sz w:val="24"/>
          <w:szCs w:val="24"/>
          <w:highlight w:val="white"/>
        </w:rPr>
        <w:t>out</w:t>
      </w:r>
      <w:r>
        <w:rPr>
          <w:rFonts w:ascii="新宋体" w:eastAsia="新宋体" w:cs="新宋体"/>
          <w:color w:val="000000"/>
          <w:kern w:val="0"/>
          <w:sz w:val="24"/>
          <w:szCs w:val="24"/>
          <w:highlight w:val="white"/>
        </w:rPr>
        <w:t xml:space="preserve"> obj);</w:t>
      </w:r>
    </w:p>
    <w:p>
      <w:pPr>
        <w:rPr>
          <w:rFonts w:ascii="新宋体" w:eastAsia="新宋体" w:cs="新宋体"/>
          <w:color w:val="000000"/>
          <w:kern w:val="0"/>
          <w:sz w:val="24"/>
          <w:szCs w:val="24"/>
        </w:rPr>
      </w:pPr>
      <w:r>
        <w:rPr>
          <w:rFonts w:ascii="新宋体" w:eastAsia="新宋体" w:cs="新宋体"/>
          <w:color w:val="000000"/>
          <w:kern w:val="0"/>
          <w:sz w:val="24"/>
          <w:szCs w:val="24"/>
          <w:highlight w:val="white"/>
        </w:rPr>
        <w:t xml:space="preserve">                </w:t>
      </w:r>
      <w:r>
        <w:rPr>
          <w:rFonts w:ascii="新宋体" w:eastAsia="新宋体" w:cs="新宋体"/>
          <w:color w:val="0000FF"/>
          <w:kern w:val="0"/>
          <w:sz w:val="24"/>
          <w:szCs w:val="24"/>
          <w:highlight w:val="white"/>
        </w:rPr>
        <w:t>string</w:t>
      </w:r>
      <w:r>
        <w:rPr>
          <w:rFonts w:ascii="新宋体" w:eastAsia="新宋体" w:cs="新宋体"/>
          <w:color w:val="000000"/>
          <w:kern w:val="0"/>
          <w:sz w:val="24"/>
          <w:szCs w:val="24"/>
          <w:highlight w:val="white"/>
        </w:rPr>
        <w:t xml:space="preserve"> timeInsert = obj.ToString(</w:t>
      </w:r>
      <w:r>
        <w:rPr>
          <w:rFonts w:ascii="新宋体" w:eastAsia="新宋体" w:cs="新宋体"/>
          <w:color w:val="A31515"/>
          <w:kern w:val="0"/>
          <w:sz w:val="24"/>
          <w:szCs w:val="24"/>
          <w:highlight w:val="white"/>
        </w:rPr>
        <w:t>"yyyy-MM-dd"</w:t>
      </w:r>
      <w:r>
        <w:rPr>
          <w:rFonts w:ascii="新宋体" w:eastAsia="新宋体" w:cs="新宋体"/>
          <w:color w:val="000000"/>
          <w:kern w:val="0"/>
          <w:sz w:val="24"/>
          <w:szCs w:val="24"/>
          <w:highlight w:val="white"/>
        </w:rPr>
        <w:t>);</w:t>
      </w:r>
      <w:r>
        <w:rPr>
          <w:rFonts w:ascii="新宋体" w:eastAsia="新宋体" w:cs="新宋体"/>
          <w:color w:val="A31515"/>
          <w:kern w:val="0"/>
          <w:sz w:val="24"/>
          <w:szCs w:val="24"/>
        </w:rPr>
        <w:t>,</w:t>
      </w:r>
      <w:r>
        <w:rPr>
          <w:rFonts w:ascii="新宋体" w:eastAsia="新宋体" w:cs="新宋体"/>
          <w:color w:val="000000"/>
          <w:kern w:val="0"/>
          <w:sz w:val="24"/>
          <w:szCs w:val="24"/>
          <w:highlight w:val="white"/>
        </w:rPr>
        <w:t xml:space="preserve"> </w:t>
      </w:r>
      <w:r>
        <w:rPr>
          <w:rFonts w:ascii="新宋体" w:eastAsia="新宋体" w:cs="新宋体"/>
          <w:color w:val="A31515"/>
          <w:kern w:val="0"/>
          <w:sz w:val="24"/>
          <w:szCs w:val="24"/>
          <w:highlight w:val="white"/>
        </w:rPr>
        <w:t>1=1 and InsertDate &gt; '{0}' and Status = 'N'</w:t>
      </w:r>
      <w:r>
        <w:rPr>
          <w:rFonts w:hint="eastAsia" w:ascii="新宋体" w:eastAsia="新宋体" w:cs="新宋体"/>
          <w:color w:val="A31515"/>
          <w:kern w:val="0"/>
          <w:sz w:val="24"/>
          <w:szCs w:val="24"/>
          <w:highlight w:val="white"/>
        </w:rPr>
        <w:t>，</w:t>
      </w:r>
      <w:r>
        <w:rPr>
          <w:rFonts w:ascii="新宋体" w:eastAsia="新宋体" w:cs="新宋体"/>
          <w:color w:val="000000"/>
          <w:kern w:val="0"/>
          <w:sz w:val="24"/>
          <w:szCs w:val="24"/>
        </w:rPr>
        <w:t>能查出当天的持仓</w:t>
      </w:r>
      <w:r>
        <w:rPr>
          <w:rFonts w:hint="eastAsia" w:ascii="新宋体" w:eastAsia="新宋体" w:cs="新宋体"/>
          <w:color w:val="000000"/>
          <w:kern w:val="0"/>
          <w:sz w:val="24"/>
          <w:szCs w:val="24"/>
        </w:rPr>
        <w:t>，</w:t>
      </w:r>
      <w:r>
        <w:rPr>
          <w:rFonts w:ascii="新宋体" w:eastAsia="新宋体" w:cs="新宋体"/>
          <w:color w:val="000000"/>
          <w:kern w:val="0"/>
          <w:sz w:val="24"/>
          <w:szCs w:val="24"/>
        </w:rPr>
        <w:t>如Position Transfer的记录</w:t>
      </w:r>
    </w:p>
    <w:p>
      <w:pPr>
        <w:rPr>
          <w:rFonts w:ascii="新宋体" w:eastAsia="新宋体" w:cs="新宋体"/>
          <w:color w:val="000000"/>
          <w:kern w:val="0"/>
          <w:sz w:val="24"/>
          <w:szCs w:val="24"/>
        </w:rPr>
      </w:pPr>
    </w:p>
    <w:p>
      <w:pPr>
        <w:rPr>
          <w:rFonts w:ascii="新宋体" w:eastAsia="新宋体" w:cs="新宋体"/>
          <w:color w:val="A31515"/>
          <w:kern w:val="0"/>
          <w:sz w:val="24"/>
          <w:szCs w:val="24"/>
        </w:rPr>
      </w:pPr>
      <w:r>
        <w:rPr>
          <w:rFonts w:hint="eastAsia" w:ascii="新宋体" w:eastAsia="新宋体" w:cs="新宋体"/>
          <w:color w:val="A31515"/>
          <w:kern w:val="0"/>
          <w:sz w:val="24"/>
          <w:szCs w:val="24"/>
        </w:rPr>
        <w:t>4</w:t>
      </w:r>
      <w:r>
        <w:rPr>
          <w:rFonts w:hint="eastAsia" w:ascii="新宋体" w:eastAsia="新宋体" w:cs="新宋体"/>
          <w:color w:val="A31515"/>
          <w:kern w:val="0"/>
          <w:sz w:val="24"/>
          <w:szCs w:val="24"/>
          <w:highlight w:val="white"/>
        </w:rPr>
        <w:t>、</w:t>
      </w:r>
      <w:r>
        <w:rPr>
          <w:rFonts w:ascii="新宋体" w:eastAsia="新宋体" w:cs="新宋体"/>
          <w:color w:val="A31515"/>
          <w:kern w:val="0"/>
          <w:sz w:val="24"/>
          <w:szCs w:val="24"/>
        </w:rPr>
        <w:t>Trade Enquiry</w:t>
      </w:r>
      <w:r>
        <w:rPr>
          <w:rFonts w:hint="eastAsia" w:ascii="新宋体" w:eastAsia="新宋体" w:cs="新宋体"/>
          <w:color w:val="A31515"/>
          <w:kern w:val="0"/>
          <w:sz w:val="24"/>
          <w:szCs w:val="24"/>
        </w:rPr>
        <w:t>，</w:t>
      </w:r>
      <w:r>
        <w:rPr>
          <w:rFonts w:ascii="新宋体" w:eastAsia="新宋体" w:cs="新宋体"/>
          <w:color w:val="A31515"/>
          <w:kern w:val="0"/>
          <w:sz w:val="24"/>
          <w:szCs w:val="24"/>
        </w:rPr>
        <w:t>当前的成交</w:t>
      </w:r>
      <w:r>
        <w:rPr>
          <w:rFonts w:hint="eastAsia" w:ascii="新宋体" w:eastAsia="新宋体" w:cs="新宋体"/>
          <w:color w:val="A31515"/>
          <w:kern w:val="0"/>
          <w:sz w:val="24"/>
          <w:szCs w:val="24"/>
        </w:rPr>
        <w:t>，</w:t>
      </w:r>
      <w:r>
        <w:rPr>
          <w:rFonts w:ascii="新宋体" w:eastAsia="新宋体" w:cs="新宋体"/>
          <w:color w:val="A31515"/>
          <w:kern w:val="0"/>
          <w:sz w:val="24"/>
          <w:szCs w:val="24"/>
        </w:rPr>
        <w:t>查询的是</w:t>
      </w:r>
      <w:r>
        <w:rPr>
          <w:rFonts w:ascii="新宋体" w:eastAsia="新宋体" w:cs="新宋体"/>
          <w:color w:val="A31515"/>
          <w:kern w:val="0"/>
          <w:sz w:val="24"/>
          <w:szCs w:val="24"/>
          <w:highlight w:val="white"/>
        </w:rPr>
        <w:t>TTrdCapRpt表</w:t>
      </w:r>
    </w:p>
    <w:p>
      <w:pPr>
        <w:rPr>
          <w:rFonts w:ascii="新宋体" w:eastAsia="新宋体" w:cs="新宋体"/>
          <w:color w:val="A31515"/>
          <w:kern w:val="0"/>
          <w:sz w:val="24"/>
          <w:szCs w:val="24"/>
        </w:rPr>
      </w:pPr>
      <w:r>
        <w:rPr>
          <w:rFonts w:hint="eastAsia" w:ascii="新宋体" w:eastAsia="新宋体" w:cs="新宋体"/>
          <w:color w:val="A31515"/>
          <w:kern w:val="0"/>
          <w:sz w:val="24"/>
          <w:szCs w:val="24"/>
        </w:rPr>
        <w:t>5</w:t>
      </w:r>
      <w:r>
        <w:rPr>
          <w:rFonts w:hint="eastAsia" w:ascii="新宋体" w:eastAsia="新宋体" w:cs="新宋体"/>
          <w:color w:val="A31515"/>
          <w:kern w:val="0"/>
          <w:sz w:val="24"/>
          <w:szCs w:val="24"/>
          <w:highlight w:val="white"/>
        </w:rPr>
        <w:t>、</w:t>
      </w:r>
      <w:r>
        <w:rPr>
          <w:rFonts w:ascii="新宋体" w:eastAsia="新宋体" w:cs="新宋体"/>
          <w:color w:val="A31515"/>
          <w:kern w:val="0"/>
          <w:sz w:val="24"/>
          <w:szCs w:val="24"/>
        </w:rPr>
        <w:t>Closeout Enquiry查询的时候</w:t>
      </w:r>
      <w:r>
        <w:rPr>
          <w:rFonts w:ascii="新宋体" w:eastAsia="新宋体" w:cs="新宋体"/>
          <w:color w:val="A31515"/>
          <w:kern w:val="0"/>
          <w:sz w:val="24"/>
          <w:szCs w:val="24"/>
          <w:highlight w:val="white"/>
        </w:rPr>
        <w:t>TTradeDetail</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left TTrdCapRpt</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UNION</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ALL</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TTradeDetailHistory</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LEFT</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TTrdCapRptHistory</w:t>
      </w:r>
    </w:p>
    <w:p>
      <w:pPr>
        <w:rPr>
          <w:rFonts w:ascii="新宋体" w:eastAsia="新宋体" w:cs="新宋体"/>
          <w:color w:val="A31515"/>
          <w:kern w:val="0"/>
          <w:sz w:val="24"/>
          <w:szCs w:val="24"/>
        </w:rPr>
      </w:pPr>
      <w:r>
        <w:rPr>
          <w:rFonts w:ascii="新宋体" w:eastAsia="新宋体" w:cs="新宋体"/>
          <w:color w:val="A31515"/>
          <w:kern w:val="0"/>
          <w:sz w:val="24"/>
          <w:szCs w:val="24"/>
        </w:rPr>
        <w:t>6</w:t>
      </w:r>
      <w:r>
        <w:rPr>
          <w:rFonts w:hint="eastAsia" w:ascii="新宋体" w:eastAsia="新宋体" w:cs="新宋体"/>
          <w:color w:val="A31515"/>
          <w:kern w:val="0"/>
          <w:sz w:val="24"/>
          <w:szCs w:val="24"/>
          <w:highlight w:val="white"/>
        </w:rPr>
        <w:t>、</w:t>
      </w:r>
      <w:r>
        <w:rPr>
          <w:rFonts w:ascii="新宋体" w:eastAsia="新宋体" w:cs="新宋体"/>
          <w:color w:val="000000"/>
          <w:kern w:val="0"/>
          <w:sz w:val="24"/>
          <w:szCs w:val="24"/>
        </w:rPr>
        <w:t>Position Enqiury</w:t>
      </w:r>
      <w:r>
        <w:rPr>
          <w:rFonts w:hint="eastAsia" w:ascii="新宋体" w:eastAsia="新宋体" w:cs="新宋体"/>
          <w:color w:val="000000"/>
          <w:kern w:val="0"/>
          <w:sz w:val="24"/>
          <w:szCs w:val="24"/>
        </w:rPr>
        <w:t>查当前的持仓也可以直接查</w:t>
      </w:r>
      <w:r>
        <w:rPr>
          <w:rFonts w:ascii="新宋体" w:eastAsia="新宋体" w:cs="新宋体"/>
          <w:color w:val="A31515"/>
          <w:kern w:val="0"/>
          <w:sz w:val="24"/>
          <w:szCs w:val="24"/>
          <w:highlight w:val="white"/>
        </w:rPr>
        <w:t>TTradeDetail为N的记录</w:t>
      </w:r>
    </w:p>
    <w:p>
      <w:pPr>
        <w:rPr>
          <w:rFonts w:ascii="新宋体" w:eastAsia="新宋体" w:cs="新宋体"/>
          <w:color w:val="A31515"/>
          <w:kern w:val="0"/>
          <w:sz w:val="24"/>
          <w:szCs w:val="24"/>
        </w:rPr>
      </w:pPr>
      <w:r>
        <w:rPr>
          <w:rFonts w:hint="eastAsia" w:ascii="新宋体" w:eastAsia="新宋体" w:cs="新宋体"/>
          <w:color w:val="A31515"/>
          <w:kern w:val="0"/>
          <w:sz w:val="24"/>
          <w:szCs w:val="24"/>
        </w:rPr>
        <w:t>7</w:t>
      </w:r>
      <w:r>
        <w:rPr>
          <w:rFonts w:hint="eastAsia" w:ascii="新宋体" w:eastAsia="新宋体" w:cs="新宋体"/>
          <w:color w:val="A31515"/>
          <w:kern w:val="0"/>
          <w:sz w:val="24"/>
          <w:szCs w:val="24"/>
          <w:highlight w:val="white"/>
        </w:rPr>
        <w:t>、</w:t>
      </w:r>
      <w:r>
        <w:rPr>
          <w:rFonts w:ascii="新宋体" w:eastAsia="新宋体" w:cs="新宋体"/>
          <w:color w:val="A31515"/>
          <w:kern w:val="0"/>
          <w:sz w:val="24"/>
          <w:szCs w:val="24"/>
        </w:rPr>
        <w:t>Trade History Entry查询的是</w:t>
      </w:r>
      <w:r>
        <w:rPr>
          <w:rFonts w:hint="eastAsia"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TTrdCapRpt</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union</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all</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TTrdCapRptHistory</w:t>
      </w:r>
    </w:p>
    <w:p>
      <w:pPr>
        <w:rPr>
          <w:rFonts w:ascii="新宋体" w:eastAsia="新宋体" w:cs="新宋体"/>
          <w:color w:val="A31515"/>
          <w:kern w:val="0"/>
          <w:sz w:val="24"/>
          <w:szCs w:val="24"/>
        </w:rPr>
      </w:pPr>
      <w:r>
        <w:rPr>
          <w:rFonts w:ascii="新宋体" w:eastAsia="新宋体" w:cs="新宋体"/>
          <w:color w:val="A31515"/>
          <w:kern w:val="0"/>
          <w:sz w:val="24"/>
          <w:szCs w:val="24"/>
        </w:rPr>
        <w:t>8</w:t>
      </w:r>
      <w:r>
        <w:rPr>
          <w:rFonts w:hint="eastAsia" w:ascii="新宋体" w:eastAsia="新宋体" w:cs="新宋体"/>
          <w:color w:val="A31515"/>
          <w:kern w:val="0"/>
          <w:sz w:val="24"/>
          <w:szCs w:val="24"/>
          <w:highlight w:val="white"/>
        </w:rPr>
        <w:t>、</w:t>
      </w:r>
      <w:r>
        <w:rPr>
          <w:rFonts w:ascii="新宋体" w:eastAsia="新宋体" w:cs="新宋体"/>
          <w:color w:val="A31515"/>
          <w:kern w:val="0"/>
          <w:sz w:val="24"/>
          <w:szCs w:val="24"/>
        </w:rPr>
        <w:t>Option Execution 查询的时候</w:t>
      </w:r>
      <w:r>
        <w:rPr>
          <w:rFonts w:ascii="新宋体" w:eastAsia="新宋体" w:cs="新宋体"/>
          <w:color w:val="A31515"/>
          <w:kern w:val="0"/>
          <w:sz w:val="24"/>
          <w:szCs w:val="24"/>
          <w:highlight w:val="white"/>
        </w:rPr>
        <w:t>TTradeDetail表CloseFlag = 'N' and a.MQMSecType = 'OOF'的记录</w:t>
      </w:r>
    </w:p>
    <w:p>
      <w:pPr>
        <w:rPr>
          <w:rFonts w:ascii="新宋体" w:eastAsia="新宋体" w:cs="新宋体"/>
          <w:color w:val="A31515"/>
          <w:kern w:val="0"/>
          <w:sz w:val="24"/>
          <w:szCs w:val="24"/>
        </w:rPr>
      </w:pPr>
      <w:r>
        <w:rPr>
          <w:rFonts w:hint="eastAsia"/>
          <w:sz w:val="28"/>
          <w:szCs w:val="28"/>
        </w:rPr>
        <w:t>9、</w:t>
      </w:r>
      <w:r>
        <w:rPr>
          <w:sz w:val="28"/>
          <w:szCs w:val="28"/>
        </w:rPr>
        <w:t>Execution History查询的是</w:t>
      </w:r>
      <w:r>
        <w:rPr>
          <w:rFonts w:ascii="新宋体" w:eastAsia="新宋体" w:cs="新宋体"/>
          <w:color w:val="A31515"/>
          <w:kern w:val="0"/>
          <w:sz w:val="24"/>
          <w:szCs w:val="24"/>
          <w:highlight w:val="white"/>
        </w:rPr>
        <w:t>TTrdExecutionHistory的记录</w:t>
      </w:r>
    </w:p>
    <w:p>
      <w:pPr>
        <w:rPr>
          <w:rFonts w:ascii="新宋体" w:eastAsia="新宋体" w:cs="新宋体"/>
          <w:color w:val="A31515"/>
          <w:kern w:val="0"/>
          <w:sz w:val="24"/>
          <w:szCs w:val="24"/>
        </w:rPr>
      </w:pPr>
      <w:r>
        <w:rPr>
          <w:rFonts w:hint="eastAsia" w:ascii="新宋体" w:eastAsia="新宋体" w:cs="新宋体"/>
          <w:color w:val="A31515"/>
          <w:kern w:val="0"/>
          <w:sz w:val="24"/>
          <w:szCs w:val="24"/>
        </w:rPr>
        <w:t>10</w:t>
      </w:r>
      <w:r>
        <w:rPr>
          <w:rFonts w:hint="eastAsia" w:ascii="新宋体" w:eastAsia="新宋体" w:cs="新宋体"/>
          <w:color w:val="A31515"/>
          <w:kern w:val="0"/>
          <w:sz w:val="24"/>
          <w:szCs w:val="24"/>
          <w:highlight w:val="white"/>
        </w:rPr>
        <w:t>、Allocation查询的是</w:t>
      </w:r>
      <w:r>
        <w:rPr>
          <w:rFonts w:ascii="新宋体" w:eastAsia="新宋体" w:cs="新宋体"/>
          <w:color w:val="A31515"/>
          <w:kern w:val="0"/>
          <w:sz w:val="24"/>
          <w:szCs w:val="24"/>
          <w:highlight w:val="white"/>
        </w:rPr>
        <w:t>TTrdCapRpt</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union</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all</w:t>
      </w:r>
      <w:r>
        <w:rPr>
          <w:rFonts w:ascii="新宋体" w:eastAsia="新宋体" w:cs="新宋体"/>
          <w:color w:val="A31515"/>
          <w:kern w:val="0"/>
          <w:sz w:val="24"/>
          <w:szCs w:val="24"/>
        </w:rPr>
        <w:t xml:space="preserve"> </w:t>
      </w:r>
      <w:r>
        <w:rPr>
          <w:rFonts w:ascii="新宋体" w:eastAsia="新宋体" w:cs="新宋体"/>
          <w:color w:val="A31515"/>
          <w:kern w:val="0"/>
          <w:sz w:val="24"/>
          <w:szCs w:val="24"/>
          <w:highlight w:val="white"/>
        </w:rPr>
        <w:t>TTrdCapRptHistory</w:t>
      </w:r>
    </w:p>
    <w:p>
      <w:pPr>
        <w:rPr>
          <w:sz w:val="28"/>
          <w:szCs w:val="28"/>
        </w:rPr>
      </w:pPr>
    </w:p>
    <w:p>
      <w:pPr>
        <w:rPr>
          <w:rFonts w:ascii="新宋体" w:eastAsia="新宋体" w:cs="新宋体"/>
          <w:color w:val="A31515"/>
          <w:kern w:val="0"/>
          <w:sz w:val="24"/>
          <w:szCs w:val="24"/>
        </w:rPr>
      </w:pPr>
      <w:r>
        <w:rPr>
          <w:sz w:val="28"/>
          <w:szCs w:val="28"/>
        </w:rPr>
        <w:t>发送email依赖于</w:t>
      </w:r>
      <w:r>
        <w:rPr>
          <w:rFonts w:ascii="新宋体" w:eastAsia="新宋体" w:cs="新宋体"/>
          <w:color w:val="A31515"/>
          <w:kern w:val="0"/>
          <w:sz w:val="24"/>
          <w:szCs w:val="24"/>
          <w:highlight w:val="white"/>
        </w:rPr>
        <w:t>StatementReport的状态</w:t>
      </w:r>
      <w:r>
        <w:rPr>
          <w:rFonts w:hint="eastAsia" w:ascii="新宋体" w:eastAsia="新宋体" w:cs="新宋体"/>
          <w:color w:val="A31515"/>
          <w:kern w:val="0"/>
          <w:sz w:val="24"/>
          <w:szCs w:val="24"/>
          <w:highlight w:val="white"/>
        </w:rPr>
        <w:t>，</w:t>
      </w:r>
      <w:r>
        <w:rPr>
          <w:rFonts w:ascii="新宋体" w:eastAsia="新宋体" w:cs="新宋体"/>
          <w:color w:val="A31515"/>
          <w:kern w:val="0"/>
          <w:sz w:val="24"/>
          <w:szCs w:val="24"/>
          <w:highlight w:val="white"/>
        </w:rPr>
        <w:t>StatementReport状态为</w:t>
      </w:r>
      <w:r>
        <w:rPr>
          <w:rFonts w:hint="eastAsia" w:ascii="新宋体" w:eastAsia="新宋体" w:cs="新宋体"/>
          <w:color w:val="A31515"/>
          <w:kern w:val="0"/>
          <w:sz w:val="24"/>
          <w:szCs w:val="24"/>
        </w:rPr>
        <w:t>2</w:t>
      </w:r>
      <w:r>
        <w:rPr>
          <w:rFonts w:hint="eastAsia" w:ascii="新宋体" w:eastAsia="新宋体" w:cs="新宋体"/>
          <w:color w:val="A31515"/>
          <w:kern w:val="0"/>
          <w:sz w:val="24"/>
          <w:szCs w:val="24"/>
          <w:highlight w:val="white"/>
        </w:rPr>
        <w:t>的时候才会发送，而</w:t>
      </w:r>
      <w:r>
        <w:rPr>
          <w:rFonts w:ascii="新宋体" w:eastAsia="新宋体" w:cs="新宋体"/>
          <w:color w:val="A31515"/>
          <w:kern w:val="0"/>
          <w:sz w:val="24"/>
          <w:szCs w:val="24"/>
          <w:highlight w:val="white"/>
        </w:rPr>
        <w:t>StatementReport的状态改为</w:t>
      </w:r>
      <w:r>
        <w:rPr>
          <w:rFonts w:hint="eastAsia" w:ascii="新宋体" w:eastAsia="新宋体" w:cs="新宋体"/>
          <w:color w:val="A31515"/>
          <w:kern w:val="0"/>
          <w:sz w:val="24"/>
          <w:szCs w:val="24"/>
        </w:rPr>
        <w:t>2</w:t>
      </w:r>
      <w:r>
        <w:rPr>
          <w:rFonts w:hint="eastAsia" w:ascii="新宋体" w:eastAsia="新宋体" w:cs="新宋体"/>
          <w:color w:val="A31515"/>
          <w:kern w:val="0"/>
          <w:sz w:val="24"/>
          <w:szCs w:val="24"/>
          <w:highlight w:val="white"/>
        </w:rPr>
        <w:t>的时机是在生成结单转换成</w:t>
      </w:r>
      <w:r>
        <w:rPr>
          <w:rFonts w:hint="eastAsia" w:ascii="新宋体" w:eastAsia="新宋体" w:cs="新宋体"/>
          <w:color w:val="A31515"/>
          <w:kern w:val="0"/>
          <w:sz w:val="24"/>
          <w:szCs w:val="24"/>
        </w:rPr>
        <w:t>P</w:t>
      </w:r>
      <w:r>
        <w:rPr>
          <w:rFonts w:ascii="新宋体" w:eastAsia="新宋体" w:cs="新宋体"/>
          <w:color w:val="A31515"/>
          <w:kern w:val="0"/>
          <w:sz w:val="24"/>
          <w:szCs w:val="24"/>
        </w:rPr>
        <w:t>DF</w:t>
      </w:r>
      <w:r>
        <w:rPr>
          <w:rFonts w:ascii="新宋体" w:eastAsia="新宋体" w:cs="新宋体"/>
          <w:color w:val="A31515"/>
          <w:kern w:val="0"/>
          <w:sz w:val="24"/>
          <w:szCs w:val="24"/>
          <w:highlight w:val="white"/>
        </w:rPr>
        <w:t>的时候</w:t>
      </w:r>
    </w:p>
    <w:p>
      <w:pPr>
        <w:rPr>
          <w:rFonts w:ascii="新宋体" w:eastAsia="新宋体" w:cs="新宋体"/>
          <w:color w:val="A31515"/>
          <w:kern w:val="0"/>
          <w:sz w:val="24"/>
          <w:szCs w:val="24"/>
        </w:rPr>
      </w:pPr>
      <w:r>
        <w:rPr>
          <w:rFonts w:ascii="新宋体" w:eastAsia="新宋体" w:cs="新宋体"/>
          <w:color w:val="A31515"/>
          <w:kern w:val="0"/>
          <w:sz w:val="24"/>
          <w:szCs w:val="24"/>
          <w:highlight w:val="white"/>
        </w:rPr>
        <w:t xml:space="preserve">where BizDt=CONVERT(varchar(10), GETDATE(), 23) and Position=1 and </w:t>
      </w:r>
      <w:bookmarkStart w:id="18" w:name="OLE_LINK21"/>
      <w:r>
        <w:rPr>
          <w:rFonts w:ascii="新宋体" w:eastAsia="新宋体" w:cs="新宋体"/>
          <w:color w:val="A31515"/>
          <w:kern w:val="0"/>
          <w:sz w:val="24"/>
          <w:szCs w:val="24"/>
          <w:highlight w:val="white"/>
        </w:rPr>
        <w:t>CloseOut='Y' and SettlePrice=1 and ClientMargin=1 and Delivery=1</w:t>
      </w:r>
      <w:bookmarkEnd w:id="18"/>
      <w:r>
        <w:rPr>
          <w:rFonts w:hint="eastAsia" w:ascii="新宋体" w:eastAsia="新宋体" w:cs="新宋体"/>
          <w:color w:val="A31515"/>
          <w:kern w:val="0"/>
          <w:sz w:val="24"/>
          <w:szCs w:val="24"/>
          <w:highlight w:val="white"/>
        </w:rPr>
        <w:t>，</w:t>
      </w:r>
      <w:r>
        <w:rPr>
          <w:rFonts w:ascii="新宋体" w:eastAsia="新宋体" w:cs="新宋体"/>
          <w:color w:val="A31515"/>
          <w:kern w:val="0"/>
          <w:sz w:val="24"/>
          <w:szCs w:val="24"/>
          <w:highlight w:val="white"/>
        </w:rPr>
        <w:t>系统最后一次自动触发结单生成是</w:t>
      </w:r>
      <w:r>
        <w:rPr>
          <w:rFonts w:hint="eastAsia" w:ascii="新宋体" w:eastAsia="新宋体" w:cs="新宋体"/>
          <w:color w:val="A31515"/>
          <w:kern w:val="0"/>
          <w:sz w:val="24"/>
          <w:szCs w:val="24"/>
        </w:rPr>
        <w:t>4：5</w:t>
      </w:r>
      <w:r>
        <w:rPr>
          <w:rFonts w:ascii="新宋体" w:eastAsia="新宋体" w:cs="新宋体"/>
          <w:color w:val="A31515"/>
          <w:kern w:val="0"/>
          <w:sz w:val="24"/>
          <w:szCs w:val="24"/>
        </w:rPr>
        <w:t>0</w:t>
      </w:r>
      <w:r>
        <w:rPr>
          <w:rFonts w:hint="eastAsia" w:ascii="新宋体" w:eastAsia="新宋体" w:cs="新宋体"/>
          <w:color w:val="A31515"/>
          <w:kern w:val="0"/>
          <w:sz w:val="24"/>
          <w:szCs w:val="24"/>
        </w:rPr>
        <w:t>，</w:t>
      </w:r>
      <w:r>
        <w:rPr>
          <w:rFonts w:ascii="新宋体" w:eastAsia="新宋体" w:cs="新宋体"/>
          <w:color w:val="A31515"/>
          <w:kern w:val="0"/>
          <w:sz w:val="24"/>
          <w:szCs w:val="24"/>
        </w:rPr>
        <w:t>此时要依赖于交割状态</w:t>
      </w:r>
      <w:r>
        <w:rPr>
          <w:rFonts w:hint="eastAsia" w:ascii="新宋体" w:eastAsia="新宋体" w:cs="新宋体"/>
          <w:color w:val="A31515"/>
          <w:kern w:val="0"/>
          <w:sz w:val="24"/>
          <w:szCs w:val="24"/>
        </w:rPr>
        <w:t>，</w:t>
      </w:r>
      <w:r>
        <w:rPr>
          <w:rFonts w:ascii="新宋体" w:eastAsia="新宋体" w:cs="新宋体"/>
          <w:color w:val="A31515"/>
          <w:kern w:val="0"/>
          <w:sz w:val="24"/>
          <w:szCs w:val="24"/>
        </w:rPr>
        <w:t>所以交割定在</w:t>
      </w:r>
      <w:r>
        <w:rPr>
          <w:rFonts w:hint="eastAsia" w:ascii="新宋体" w:eastAsia="新宋体" w:cs="新宋体"/>
          <w:color w:val="A31515"/>
          <w:kern w:val="0"/>
          <w:sz w:val="24"/>
          <w:szCs w:val="24"/>
        </w:rPr>
        <w:t>4:4</w:t>
      </w:r>
      <w:r>
        <w:rPr>
          <w:rFonts w:ascii="新宋体" w:eastAsia="新宋体" w:cs="新宋体"/>
          <w:color w:val="A31515"/>
          <w:kern w:val="0"/>
          <w:sz w:val="24"/>
          <w:szCs w:val="24"/>
        </w:rPr>
        <w:t>0交割改变交割状态</w:t>
      </w:r>
    </w:p>
    <w:p>
      <w:pPr>
        <w:rPr>
          <w:rFonts w:ascii="新宋体" w:eastAsia="新宋体" w:cs="新宋体"/>
          <w:color w:val="A31515"/>
          <w:kern w:val="0"/>
          <w:sz w:val="24"/>
          <w:szCs w:val="24"/>
        </w:rPr>
      </w:pPr>
    </w:p>
    <w:p>
      <w:pPr>
        <w:widowControl/>
        <w:numPr>
          <w:ilvl w:val="0"/>
          <w:numId w:val="2"/>
        </w:numPr>
        <w:shd w:val="clear" w:color="auto" w:fill="FFFFFF"/>
        <w:spacing w:line="315" w:lineRule="atLeast"/>
        <w:ind w:left="1440"/>
        <w:jc w:val="left"/>
        <w:rPr>
          <w:rFonts w:ascii="Calibri" w:hAnsi="Calibri" w:eastAsia="Microsoft YaHei UI" w:cs="Calibri"/>
          <w:color w:val="000000"/>
          <w:kern w:val="0"/>
          <w:sz w:val="22"/>
        </w:rPr>
      </w:pPr>
      <w:r>
        <w:rPr>
          <w:rFonts w:ascii="Calibri" w:hAnsi="Calibri" w:eastAsia="Microsoft YaHei UI" w:cs="Calibri"/>
          <w:color w:val="000000"/>
          <w:kern w:val="0"/>
          <w:sz w:val="22"/>
        </w:rPr>
        <w:t>GR</w:t>
      </w:r>
      <w:r>
        <w:rPr>
          <w:rFonts w:hint="eastAsia" w:ascii="等线" w:hAnsi="等线" w:eastAsia="等线" w:cs="Calibri"/>
          <w:color w:val="000000"/>
          <w:kern w:val="0"/>
          <w:sz w:val="22"/>
        </w:rPr>
        <w:t>的</w:t>
      </w:r>
      <w:r>
        <w:rPr>
          <w:rFonts w:ascii="Calibri" w:hAnsi="Calibri" w:eastAsia="Microsoft YaHei UI" w:cs="Calibri"/>
          <w:color w:val="000000"/>
          <w:kern w:val="0"/>
          <w:sz w:val="22"/>
        </w:rPr>
        <w:t>FTP</w:t>
      </w:r>
      <w:r>
        <w:rPr>
          <w:rFonts w:hint="eastAsia" w:ascii="等线" w:hAnsi="等线" w:eastAsia="等线" w:cs="Calibri"/>
          <w:color w:val="000000"/>
          <w:kern w:val="0"/>
          <w:sz w:val="22"/>
        </w:rPr>
        <w:t>传送和</w:t>
      </w:r>
      <w:r>
        <w:rPr>
          <w:rFonts w:ascii="Calibri" w:hAnsi="Calibri" w:eastAsia="Microsoft YaHei UI" w:cs="Calibri"/>
          <w:color w:val="000000"/>
          <w:kern w:val="0"/>
          <w:sz w:val="22"/>
        </w:rPr>
        <w:t>Dropbox</w:t>
      </w:r>
      <w:r>
        <w:rPr>
          <w:rFonts w:hint="eastAsia" w:ascii="等线" w:hAnsi="等线" w:eastAsia="等线" w:cs="Calibri"/>
          <w:color w:val="000000"/>
          <w:kern w:val="0"/>
          <w:sz w:val="22"/>
        </w:rPr>
        <w:t>的文件，虽然两者是同样的，但是应该分为两条线，分别传送。</w:t>
      </w:r>
      <w:r>
        <w:rPr>
          <w:rFonts w:ascii="Calibri" w:hAnsi="Calibri" w:eastAsia="Microsoft YaHei UI" w:cs="Calibri"/>
          <w:color w:val="000000"/>
          <w:kern w:val="0"/>
          <w:sz w:val="22"/>
        </w:rPr>
        <w:t>Dropbox</w:t>
      </w:r>
      <w:r>
        <w:rPr>
          <w:rFonts w:hint="eastAsia" w:ascii="等线" w:hAnsi="等线" w:eastAsia="等线" w:cs="Calibri"/>
          <w:color w:val="000000"/>
          <w:kern w:val="0"/>
          <w:sz w:val="22"/>
        </w:rPr>
        <w:t>里面的文件备份是为了当</w:t>
      </w:r>
      <w:r>
        <w:rPr>
          <w:rFonts w:ascii="Calibri" w:hAnsi="Calibri" w:eastAsia="Microsoft YaHei UI" w:cs="Calibri"/>
          <w:color w:val="000000"/>
          <w:kern w:val="0"/>
          <w:sz w:val="22"/>
        </w:rPr>
        <w:t>FTP</w:t>
      </w:r>
      <w:r>
        <w:rPr>
          <w:rFonts w:hint="eastAsia" w:ascii="等线" w:hAnsi="等线" w:eastAsia="等线" w:cs="Calibri"/>
          <w:color w:val="000000"/>
          <w:kern w:val="0"/>
          <w:sz w:val="22"/>
        </w:rPr>
        <w:t>没法正常传输的时候作为备份而准备的，所以两者应该互不影响，这样当</w:t>
      </w:r>
      <w:r>
        <w:rPr>
          <w:rFonts w:ascii="Calibri" w:hAnsi="Calibri" w:eastAsia="Microsoft YaHei UI" w:cs="Calibri"/>
          <w:color w:val="000000"/>
          <w:kern w:val="0"/>
          <w:sz w:val="22"/>
        </w:rPr>
        <w:t>FTP</w:t>
      </w:r>
      <w:r>
        <w:rPr>
          <w:rFonts w:hint="eastAsia" w:ascii="等线" w:hAnsi="等线" w:eastAsia="等线" w:cs="Calibri"/>
          <w:color w:val="000000"/>
          <w:kern w:val="0"/>
          <w:sz w:val="22"/>
        </w:rPr>
        <w:t>因为什么原因停止运行的时候，风控部门还是可以去</w:t>
      </w:r>
      <w:r>
        <w:rPr>
          <w:rFonts w:ascii="Calibri" w:hAnsi="Calibri" w:eastAsia="Microsoft YaHei UI" w:cs="Calibri"/>
          <w:color w:val="000000"/>
          <w:kern w:val="0"/>
          <w:sz w:val="22"/>
        </w:rPr>
        <w:t>Dropbox</w:t>
      </w:r>
      <w:r>
        <w:rPr>
          <w:rFonts w:hint="eastAsia" w:ascii="等线" w:hAnsi="等线" w:eastAsia="等线" w:cs="Calibri"/>
          <w:color w:val="000000"/>
          <w:kern w:val="0"/>
          <w:sz w:val="22"/>
        </w:rPr>
        <w:t>里面取文件。这个麻烦您看一下把。</w:t>
      </w:r>
    </w:p>
    <w:p>
      <w:pPr>
        <w:widowControl/>
        <w:numPr>
          <w:ilvl w:val="0"/>
          <w:numId w:val="2"/>
        </w:numPr>
        <w:shd w:val="clear" w:color="auto" w:fill="FFFFFF"/>
        <w:spacing w:line="315" w:lineRule="atLeast"/>
        <w:ind w:left="1440"/>
        <w:jc w:val="left"/>
        <w:rPr>
          <w:rFonts w:ascii="Calibri" w:hAnsi="Calibri" w:eastAsia="Microsoft YaHei UI" w:cs="Calibri"/>
          <w:color w:val="000000"/>
          <w:kern w:val="0"/>
          <w:sz w:val="22"/>
        </w:rPr>
      </w:pPr>
      <w:r>
        <w:rPr>
          <w:rFonts w:ascii="Calibri" w:hAnsi="Calibri" w:eastAsia="Microsoft YaHei UI" w:cs="Calibri"/>
          <w:color w:val="000000"/>
          <w:kern w:val="0"/>
          <w:sz w:val="22"/>
        </w:rPr>
        <w:t>Dropbox</w:t>
      </w:r>
      <w:r>
        <w:rPr>
          <w:rFonts w:hint="eastAsia" w:ascii="等线" w:hAnsi="等线" w:eastAsia="等线" w:cs="Calibri"/>
          <w:color w:val="000000"/>
          <w:kern w:val="0"/>
          <w:sz w:val="22"/>
        </w:rPr>
        <w:t>里面的四个开盘文件加入时间：</w:t>
      </w:r>
      <w:r>
        <w:rPr>
          <w:rFonts w:ascii="Calibri" w:hAnsi="Calibri" w:eastAsia="Microsoft YaHei UI" w:cs="Calibri"/>
          <w:color w:val="000000"/>
          <w:kern w:val="0"/>
          <w:sz w:val="22"/>
        </w:rPr>
        <w:t>Account</w:t>
      </w:r>
      <w:r>
        <w:rPr>
          <w:rFonts w:hint="eastAsia" w:ascii="等线" w:hAnsi="等线" w:eastAsia="等线" w:cs="Calibri"/>
          <w:color w:val="000000"/>
          <w:kern w:val="0"/>
          <w:sz w:val="22"/>
        </w:rPr>
        <w:t>，</w:t>
      </w:r>
      <w:r>
        <w:rPr>
          <w:rFonts w:ascii="Calibri" w:hAnsi="Calibri" w:eastAsia="Microsoft YaHei UI" w:cs="Calibri"/>
          <w:color w:val="000000"/>
          <w:kern w:val="0"/>
          <w:sz w:val="22"/>
        </w:rPr>
        <w:t>Position</w:t>
      </w:r>
      <w:r>
        <w:rPr>
          <w:rFonts w:hint="eastAsia" w:ascii="等线" w:hAnsi="等线" w:eastAsia="等线" w:cs="Calibri"/>
          <w:color w:val="000000"/>
          <w:kern w:val="0"/>
          <w:sz w:val="22"/>
        </w:rPr>
        <w:t>，</w:t>
      </w:r>
      <w:r>
        <w:rPr>
          <w:rFonts w:ascii="Calibri" w:hAnsi="Calibri" w:eastAsia="Microsoft YaHei UI" w:cs="Calibri"/>
          <w:color w:val="000000"/>
          <w:kern w:val="0"/>
          <w:sz w:val="22"/>
        </w:rPr>
        <w:t>Price</w:t>
      </w:r>
      <w:r>
        <w:rPr>
          <w:rFonts w:hint="eastAsia" w:ascii="等线" w:hAnsi="等线" w:eastAsia="等线" w:cs="Calibri"/>
          <w:color w:val="000000"/>
          <w:kern w:val="0"/>
          <w:sz w:val="22"/>
        </w:rPr>
        <w:t>，和</w:t>
      </w:r>
      <w:r>
        <w:rPr>
          <w:rFonts w:ascii="Calibri" w:hAnsi="Calibri" w:eastAsia="Microsoft YaHei UI" w:cs="Calibri"/>
          <w:color w:val="000000"/>
          <w:kern w:val="0"/>
          <w:sz w:val="22"/>
        </w:rPr>
        <w:t>Rates</w:t>
      </w:r>
      <w:r>
        <w:rPr>
          <w:rFonts w:hint="eastAsia" w:ascii="等线" w:hAnsi="等线" w:eastAsia="等线" w:cs="Calibri"/>
          <w:color w:val="000000"/>
          <w:kern w:val="0"/>
          <w:sz w:val="22"/>
        </w:rPr>
        <w:t>；几点几分就好了， 啦；</w:t>
      </w:r>
      <w:r>
        <w:rPr>
          <w:rFonts w:hint="eastAsia" w:ascii="Calibri" w:hAnsi="Calibri" w:eastAsia="Microsoft YaHei UI" w:cs="Calibri"/>
          <w:color w:val="000000"/>
          <w:kern w:val="0"/>
          <w:sz w:val="22"/>
        </w:rPr>
        <w:t> </w:t>
      </w:r>
      <w:r>
        <w:rPr>
          <w:rFonts w:ascii="Calibri" w:hAnsi="Calibri" w:eastAsia="Microsoft YaHei UI" w:cs="Calibri"/>
          <w:color w:val="000000"/>
          <w:kern w:val="0"/>
          <w:sz w:val="22"/>
        </w:rPr>
        <w:t>20200109_170237_TRADE; </w:t>
      </w:r>
      <w:r>
        <w:rPr>
          <w:rFonts w:hint="eastAsia" w:ascii="等线" w:hAnsi="等线" w:eastAsia="等线" w:cs="Calibri"/>
          <w:color w:val="000000"/>
          <w:kern w:val="0"/>
          <w:sz w:val="22"/>
        </w:rPr>
        <w:t>年月日，钟分秒。</w:t>
      </w:r>
    </w:p>
    <w:p>
      <w:pPr>
        <w:widowControl/>
        <w:shd w:val="clear" w:color="auto" w:fill="FFFFFF"/>
        <w:spacing w:line="315" w:lineRule="atLeast"/>
        <w:jc w:val="left"/>
        <w:rPr>
          <w:rFonts w:ascii="等线" w:hAnsi="等线" w:eastAsia="等线" w:cs="Calibri"/>
          <w:color w:val="000000"/>
          <w:kern w:val="0"/>
          <w:sz w:val="22"/>
        </w:rPr>
      </w:pPr>
    </w:p>
    <w:p>
      <w:pPr>
        <w:widowControl/>
        <w:shd w:val="clear" w:color="auto" w:fill="FFFFFF"/>
        <w:spacing w:line="315" w:lineRule="atLeast"/>
        <w:jc w:val="left"/>
        <w:rPr>
          <w:rFonts w:ascii="等线" w:hAnsi="等线" w:eastAsia="等线" w:cs="Calibri"/>
          <w:color w:val="000000"/>
          <w:kern w:val="0"/>
          <w:sz w:val="22"/>
        </w:rPr>
      </w:pPr>
    </w:p>
    <w:p>
      <w:pPr>
        <w:widowControl/>
        <w:shd w:val="clear" w:color="auto" w:fill="FFFFFF"/>
        <w:spacing w:line="315" w:lineRule="atLeast"/>
        <w:jc w:val="left"/>
        <w:rPr>
          <w:rFonts w:ascii="Calibri" w:hAnsi="Calibri" w:eastAsia="Microsoft YaHei UI" w:cs="Calibri"/>
          <w:color w:val="000000"/>
          <w:kern w:val="0"/>
          <w:sz w:val="22"/>
        </w:rPr>
      </w:pPr>
    </w:p>
    <w:p>
      <w:pPr>
        <w:rPr>
          <w:sz w:val="28"/>
          <w:szCs w:val="28"/>
        </w:rPr>
      </w:pPr>
      <w:r>
        <w:rPr>
          <w:sz w:val="28"/>
          <w:szCs w:val="28"/>
        </w:rPr>
        <w:t>AccountMoneyReport里涉及到保证金</w:t>
      </w:r>
    </w:p>
    <w:p>
      <w:pPr>
        <w:rPr>
          <w:sz w:val="28"/>
          <w:szCs w:val="28"/>
        </w:rPr>
      </w:pPr>
    </w:p>
    <w:p>
      <w:pPr>
        <w:rPr>
          <w:sz w:val="28"/>
          <w:szCs w:val="28"/>
        </w:rPr>
      </w:pPr>
    </w:p>
    <w:p>
      <w:pPr>
        <w:rPr>
          <w:sz w:val="28"/>
          <w:szCs w:val="28"/>
        </w:rPr>
      </w:pPr>
      <w:r>
        <w:rPr>
          <w:rFonts w:hint="eastAsia"/>
          <w:sz w:val="28"/>
          <w:szCs w:val="28"/>
        </w:rPr>
        <w:t>hi guys, 今天QM的5月合约到期，发现系统交割的逻辑问题：</w:t>
      </w:r>
    </w:p>
    <w:p>
      <w:pPr>
        <w:pStyle w:val="19"/>
        <w:numPr>
          <w:ilvl w:val="0"/>
          <w:numId w:val="3"/>
        </w:numPr>
        <w:ind w:firstLineChars="0"/>
        <w:rPr>
          <w:sz w:val="28"/>
          <w:szCs w:val="28"/>
        </w:rPr>
      </w:pPr>
      <w:r>
        <w:rPr>
          <w:rFonts w:hint="eastAsia"/>
          <w:sz w:val="28"/>
          <w:szCs w:val="28"/>
        </w:rPr>
        <w:t>在4点收盘前，系统就自动插入交割平仓单（transType=D），把仓位降下去了。这样生成的PCS, CGM等报表，是交割以后的仓位了。但实际我们需要报的是交割之前的仓位。所以交割逻辑运行应该是收盘结算之后，然后报表生成之前。产生这个问题的原因是以前平仓的时候调交割，用的是日中结算价，1</w:t>
      </w:r>
      <w:r>
        <w:rPr>
          <w:sz w:val="28"/>
          <w:szCs w:val="28"/>
        </w:rPr>
        <w:t>6</w:t>
      </w:r>
      <w:r>
        <w:rPr>
          <w:rFonts w:hint="eastAsia"/>
          <w:sz w:val="28"/>
          <w:szCs w:val="28"/>
        </w:rPr>
        <w:t>:0</w:t>
      </w:r>
      <w:r>
        <w:rPr>
          <w:sz w:val="28"/>
          <w:szCs w:val="28"/>
        </w:rPr>
        <w:t>0前一定会把仓位降下去</w:t>
      </w:r>
      <w:r>
        <w:rPr>
          <w:rFonts w:hint="eastAsia"/>
          <w:sz w:val="28"/>
          <w:szCs w:val="28"/>
        </w:rPr>
        <w:t>。</w:t>
      </w:r>
      <w:r>
        <w:rPr>
          <w:sz w:val="28"/>
          <w:szCs w:val="28"/>
        </w:rPr>
        <w:t>所以自动交割从来就没跑过</w:t>
      </w:r>
      <w:r>
        <w:rPr>
          <w:rFonts w:hint="eastAsia"/>
          <w:sz w:val="28"/>
          <w:szCs w:val="28"/>
        </w:rPr>
        <w:t>。</w:t>
      </w:r>
      <w:r>
        <w:rPr>
          <w:sz w:val="28"/>
          <w:szCs w:val="28"/>
        </w:rPr>
        <w:t>目前已经改为轮询等到日末结算价进行交割</w:t>
      </w:r>
    </w:p>
    <w:p>
      <w:pPr>
        <w:rPr>
          <w:sz w:val="28"/>
          <w:szCs w:val="28"/>
        </w:rPr>
      </w:pPr>
    </w:p>
    <w:p>
      <w:pPr>
        <w:rPr>
          <w:sz w:val="28"/>
          <w:szCs w:val="28"/>
        </w:rPr>
      </w:pPr>
    </w:p>
    <w:p>
      <w:pPr>
        <w:rPr>
          <w:sz w:val="28"/>
          <w:szCs w:val="28"/>
        </w:rPr>
      </w:pPr>
      <w:r>
        <w:rPr>
          <w:sz w:val="28"/>
          <w:szCs w:val="28"/>
        </w:rPr>
        <w:t>Sgx发布避免在21点以后</w:t>
      </w:r>
      <w:r>
        <w:rPr>
          <w:rFonts w:hint="eastAsia"/>
          <w:sz w:val="28"/>
          <w:szCs w:val="28"/>
        </w:rPr>
        <w:t>，</w:t>
      </w:r>
      <w:r>
        <w:rPr>
          <w:sz w:val="28"/>
          <w:szCs w:val="28"/>
        </w:rPr>
        <w:t>因为有可能会过了触发计算保证金的时间</w:t>
      </w:r>
    </w:p>
    <w:p>
      <w:pPr>
        <w:rPr>
          <w:sz w:val="28"/>
          <w:szCs w:val="28"/>
        </w:rPr>
      </w:pPr>
    </w:p>
    <w:p>
      <w:pPr>
        <w:rPr>
          <w:sz w:val="28"/>
          <w:szCs w:val="28"/>
        </w:rPr>
      </w:pPr>
    </w:p>
    <w:p>
      <w:pPr>
        <w:rPr>
          <w:sz w:val="28"/>
          <w:szCs w:val="28"/>
        </w:rPr>
      </w:pPr>
      <w:r>
        <w:rPr>
          <w:sz w:val="28"/>
          <w:szCs w:val="28"/>
        </w:rPr>
        <w:t>Apex的成交是通过mq推过来的</w:t>
      </w:r>
      <w:r>
        <w:rPr>
          <w:rFonts w:hint="eastAsia"/>
          <w:sz w:val="28"/>
          <w:szCs w:val="28"/>
        </w:rPr>
        <w:t>，</w:t>
      </w:r>
      <w:r>
        <w:rPr>
          <w:sz w:val="28"/>
          <w:szCs w:val="28"/>
        </w:rPr>
        <w:t>sgx因为还不是清算会员</w:t>
      </w:r>
      <w:r>
        <w:rPr>
          <w:rFonts w:hint="eastAsia"/>
          <w:sz w:val="28"/>
          <w:szCs w:val="28"/>
        </w:rPr>
        <w:t>，</w:t>
      </w:r>
      <w:r>
        <w:rPr>
          <w:sz w:val="28"/>
          <w:szCs w:val="28"/>
        </w:rPr>
        <w:t>所以上手辉里推到ftp</w:t>
      </w:r>
      <w:r>
        <w:rPr>
          <w:rFonts w:hint="eastAsia"/>
          <w:sz w:val="28"/>
          <w:szCs w:val="28"/>
        </w:rPr>
        <w:t>，</w:t>
      </w:r>
      <w:r>
        <w:rPr>
          <w:sz w:val="28"/>
          <w:szCs w:val="28"/>
        </w:rPr>
        <w:t>然后人工去ftp拿到后导入到系统</w:t>
      </w:r>
    </w:p>
    <w:p>
      <w:pPr>
        <w:rPr>
          <w:sz w:val="28"/>
          <w:szCs w:val="28"/>
        </w:rPr>
      </w:pPr>
    </w:p>
    <w:p>
      <w:pPr>
        <w:autoSpaceDE w:val="0"/>
        <w:autoSpaceDN w:val="0"/>
        <w:adjustRightInd w:val="0"/>
        <w:jc w:val="left"/>
        <w:rPr>
          <w:rFonts w:ascii="新宋体" w:eastAsia="新宋体" w:cs="新宋体"/>
          <w:color w:val="808080"/>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dbo</w:t>
      </w:r>
      <w:r>
        <w:rPr>
          <w:rFonts w:ascii="新宋体" w:eastAsia="新宋体" w:cs="新宋体"/>
          <w:color w:val="808080"/>
          <w:kern w:val="0"/>
          <w:sz w:val="19"/>
          <w:szCs w:val="19"/>
        </w:rPr>
        <w:t>.</w:t>
      </w:r>
      <w:bookmarkStart w:id="19" w:name="OLE_LINK19"/>
      <w:r>
        <w:rPr>
          <w:rFonts w:ascii="新宋体" w:eastAsia="新宋体" w:cs="新宋体"/>
          <w:color w:val="008080"/>
          <w:kern w:val="0"/>
          <w:sz w:val="19"/>
          <w:szCs w:val="19"/>
        </w:rPr>
        <w:t>TTrdCapRpt</w:t>
      </w:r>
      <w:bookmarkEnd w:id="19"/>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kern w:val="0"/>
          <w:sz w:val="19"/>
          <w:szCs w:val="19"/>
        </w:rPr>
        <w:t xml:space="preserve"> </w:t>
      </w:r>
      <w:r>
        <w:rPr>
          <w:rFonts w:ascii="新宋体" w:eastAsia="新宋体" w:cs="新宋体"/>
          <w:color w:val="808080"/>
          <w:kern w:val="0"/>
          <w:sz w:val="19"/>
          <w:szCs w:val="19"/>
        </w:rPr>
        <w:t>LEFT</w:t>
      </w:r>
      <w:r>
        <w:rPr>
          <w:rFonts w:ascii="新宋体" w:eastAsia="新宋体" w:cs="新宋体"/>
          <w:kern w:val="0"/>
          <w:sz w:val="19"/>
          <w:szCs w:val="19"/>
        </w:rPr>
        <w:t xml:space="preserve"> </w:t>
      </w:r>
      <w:r>
        <w:rPr>
          <w:rFonts w:ascii="新宋体" w:eastAsia="新宋体" w:cs="新宋体"/>
          <w:color w:val="808080"/>
          <w:kern w:val="0"/>
          <w:sz w:val="19"/>
          <w:szCs w:val="19"/>
        </w:rPr>
        <w:t>JOIN</w:t>
      </w:r>
      <w:r>
        <w:rPr>
          <w:rFonts w:ascii="新宋体" w:eastAsia="新宋体" w:cs="新宋体"/>
          <w:kern w:val="0"/>
          <w:sz w:val="19"/>
          <w:szCs w:val="19"/>
        </w:rPr>
        <w:t xml:space="preserve"> </w:t>
      </w:r>
      <w:r>
        <w:rPr>
          <w:rFonts w:ascii="新宋体" w:eastAsia="新宋体" w:cs="新宋体"/>
          <w:color w:val="008080"/>
          <w:kern w:val="0"/>
          <w:sz w:val="19"/>
          <w:szCs w:val="19"/>
        </w:rPr>
        <w:t>dbo</w:t>
      </w:r>
      <w:r>
        <w:rPr>
          <w:rFonts w:ascii="新宋体" w:eastAsia="新宋体" w:cs="新宋体"/>
          <w:color w:val="808080"/>
          <w:kern w:val="0"/>
          <w:sz w:val="19"/>
          <w:szCs w:val="19"/>
        </w:rPr>
        <w:t>.</w:t>
      </w:r>
      <w:bookmarkStart w:id="20" w:name="OLE_LINK20"/>
      <w:r>
        <w:rPr>
          <w:rFonts w:ascii="新宋体" w:eastAsia="新宋体" w:cs="新宋体"/>
          <w:color w:val="008080"/>
          <w:kern w:val="0"/>
          <w:sz w:val="19"/>
          <w:szCs w:val="19"/>
        </w:rPr>
        <w:t>TTAG50</w:t>
      </w:r>
      <w:bookmarkEnd w:id="20"/>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kern w:val="0"/>
          <w:sz w:val="19"/>
          <w:szCs w:val="19"/>
        </w:rPr>
        <w:t xml:space="preserve"> </w:t>
      </w:r>
      <w:r>
        <w:rPr>
          <w:rFonts w:ascii="新宋体" w:eastAsia="新宋体" w:cs="新宋体"/>
          <w:color w:val="0000FF"/>
          <w:kern w:val="0"/>
          <w:sz w:val="19"/>
          <w:szCs w:val="19"/>
        </w:rPr>
        <w:t>ON</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color w:val="808080"/>
          <w:kern w:val="0"/>
          <w:sz w:val="19"/>
          <w:szCs w:val="19"/>
        </w:rPr>
        <w:t>=</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BizDt</w:t>
      </w:r>
      <w:r>
        <w:rPr>
          <w:rFonts w:ascii="新宋体" w:eastAsia="新宋体" w:cs="新宋体"/>
          <w:color w:val="808080"/>
          <w:kern w:val="0"/>
          <w:sz w:val="19"/>
          <w:szCs w:val="19"/>
        </w:rPr>
        <w:t>=</w:t>
      </w:r>
      <w:r>
        <w:rPr>
          <w:rFonts w:ascii="新宋体" w:eastAsia="新宋体" w:cs="新宋体"/>
          <w:color w:val="FF0000"/>
          <w:kern w:val="0"/>
          <w:sz w:val="19"/>
          <w:szCs w:val="19"/>
        </w:rPr>
        <w:t>'2020-05-15'</w:t>
      </w:r>
      <w:r>
        <w:rPr>
          <w:rFonts w:ascii="新宋体" w:eastAsia="新宋体" w:cs="新宋体"/>
          <w:kern w:val="0"/>
          <w:sz w:val="19"/>
          <w:szCs w:val="19"/>
        </w:rPr>
        <w:t xml:space="preserve"> </w:t>
      </w:r>
      <w:r>
        <w:rPr>
          <w:rFonts w:ascii="新宋体" w:eastAsia="新宋体" w:cs="新宋体"/>
          <w:color w:val="808080"/>
          <w:kern w:val="0"/>
          <w:sz w:val="19"/>
          <w:szCs w:val="19"/>
        </w:rPr>
        <w:t>AND</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Tag50Type</w:t>
      </w:r>
      <w:r>
        <w:rPr>
          <w:rFonts w:ascii="新宋体" w:eastAsia="新宋体" w:cs="新宋体"/>
          <w:kern w:val="0"/>
          <w:sz w:val="19"/>
          <w:szCs w:val="19"/>
        </w:rPr>
        <w:t xml:space="preserve"> </w:t>
      </w:r>
      <w:r>
        <w:rPr>
          <w:rFonts w:ascii="新宋体" w:eastAsia="新宋体" w:cs="新宋体"/>
          <w:color w:val="808080"/>
          <w:kern w:val="0"/>
          <w:sz w:val="19"/>
          <w:szCs w:val="19"/>
        </w:rPr>
        <w:t>IS</w:t>
      </w:r>
      <w:r>
        <w:rPr>
          <w:rFonts w:ascii="新宋体" w:eastAsia="新宋体" w:cs="新宋体"/>
          <w:kern w:val="0"/>
          <w:sz w:val="19"/>
          <w:szCs w:val="19"/>
        </w:rPr>
        <w:t xml:space="preserve"> </w:t>
      </w:r>
      <w:r>
        <w:rPr>
          <w:rFonts w:ascii="新宋体" w:eastAsia="新宋体" w:cs="新宋体"/>
          <w:color w:val="808080"/>
          <w:kern w:val="0"/>
          <w:sz w:val="19"/>
          <w:szCs w:val="19"/>
        </w:rPr>
        <w:t>NULL 查询的是通过tag50没有关联上的记录</w:t>
      </w:r>
      <w:r>
        <w:rPr>
          <w:rFonts w:hint="eastAsia" w:ascii="新宋体" w:eastAsia="新宋体" w:cs="新宋体"/>
          <w:color w:val="808080"/>
          <w:kern w:val="0"/>
          <w:sz w:val="19"/>
          <w:szCs w:val="19"/>
        </w:rPr>
        <w:t>，</w:t>
      </w:r>
      <w:r>
        <w:rPr>
          <w:rFonts w:ascii="新宋体" w:eastAsia="新宋体" w:cs="新宋体"/>
          <w:color w:val="808080"/>
          <w:kern w:val="0"/>
          <w:sz w:val="19"/>
          <w:szCs w:val="19"/>
        </w:rPr>
        <w:t>也就是相当于tag50在</w:t>
      </w:r>
      <w:r>
        <w:rPr>
          <w:rFonts w:ascii="新宋体" w:eastAsia="新宋体" w:cs="新宋体"/>
          <w:color w:val="008080"/>
          <w:kern w:val="0"/>
          <w:sz w:val="19"/>
          <w:szCs w:val="19"/>
        </w:rPr>
        <w:t>TTrdCapRpt</w:t>
      </w:r>
      <w:r>
        <w:rPr>
          <w:rFonts w:hint="eastAsia" w:ascii="新宋体" w:eastAsia="新宋体" w:cs="新宋体"/>
          <w:color w:val="808080"/>
          <w:kern w:val="0"/>
          <w:sz w:val="19"/>
          <w:szCs w:val="19"/>
        </w:rPr>
        <w:t>表存在，但在</w:t>
      </w:r>
      <w:r>
        <w:rPr>
          <w:rFonts w:ascii="新宋体" w:eastAsia="新宋体" w:cs="新宋体"/>
          <w:color w:val="008080"/>
          <w:kern w:val="0"/>
          <w:sz w:val="19"/>
          <w:szCs w:val="19"/>
        </w:rPr>
        <w:t>TTAG50</w:t>
      </w:r>
      <w:r>
        <w:rPr>
          <w:rFonts w:hint="eastAsia" w:ascii="新宋体" w:eastAsia="新宋体" w:cs="新宋体"/>
          <w:color w:val="808080"/>
          <w:kern w:val="0"/>
          <w:sz w:val="19"/>
          <w:szCs w:val="19"/>
        </w:rPr>
        <w:t>表不存在。没有必要</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FROM</w:t>
      </w:r>
      <w:r>
        <w:rPr>
          <w:rFonts w:ascii="新宋体" w:eastAsia="新宋体" w:cs="新宋体"/>
          <w:color w:val="808080"/>
          <w:kern w:val="0"/>
          <w:sz w:val="19"/>
          <w:szCs w:val="19"/>
        </w:rPr>
        <w:t>(</w:t>
      </w: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dbo</w:t>
      </w:r>
      <w:r>
        <w:rPr>
          <w:rFonts w:ascii="新宋体" w:eastAsia="新宋体" w:cs="新宋体"/>
          <w:color w:val="808080"/>
          <w:kern w:val="0"/>
          <w:sz w:val="19"/>
          <w:szCs w:val="19"/>
        </w:rPr>
        <w:t>.</w:t>
      </w:r>
      <w:r>
        <w:rPr>
          <w:rFonts w:ascii="新宋体" w:eastAsia="新宋体" w:cs="新宋体"/>
          <w:color w:val="008080"/>
          <w:kern w:val="0"/>
          <w:sz w:val="19"/>
          <w:szCs w:val="19"/>
        </w:rPr>
        <w:t>TTrdCapRpt</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kern w:val="0"/>
          <w:sz w:val="19"/>
          <w:szCs w:val="19"/>
        </w:rPr>
        <w:t xml:space="preserve"> </w:t>
      </w:r>
      <w:r>
        <w:rPr>
          <w:rFonts w:ascii="新宋体" w:eastAsia="新宋体" w:cs="新宋体"/>
          <w:color w:val="808080"/>
          <w:kern w:val="0"/>
          <w:sz w:val="19"/>
          <w:szCs w:val="19"/>
        </w:rPr>
        <w:t>LEFT</w:t>
      </w:r>
      <w:r>
        <w:rPr>
          <w:rFonts w:ascii="新宋体" w:eastAsia="新宋体" w:cs="新宋体"/>
          <w:kern w:val="0"/>
          <w:sz w:val="19"/>
          <w:szCs w:val="19"/>
        </w:rPr>
        <w:t xml:space="preserve"> </w:t>
      </w:r>
      <w:r>
        <w:rPr>
          <w:rFonts w:ascii="新宋体" w:eastAsia="新宋体" w:cs="新宋体"/>
          <w:color w:val="808080"/>
          <w:kern w:val="0"/>
          <w:sz w:val="19"/>
          <w:szCs w:val="19"/>
        </w:rPr>
        <w:t>JOIN</w:t>
      </w:r>
      <w:r>
        <w:rPr>
          <w:rFonts w:ascii="新宋体" w:eastAsia="新宋体" w:cs="新宋体"/>
          <w:kern w:val="0"/>
          <w:sz w:val="19"/>
          <w:szCs w:val="19"/>
        </w:rPr>
        <w:t xml:space="preserve"> </w:t>
      </w:r>
      <w:r>
        <w:rPr>
          <w:rFonts w:ascii="新宋体" w:eastAsia="新宋体" w:cs="新宋体"/>
          <w:color w:val="008080"/>
          <w:kern w:val="0"/>
          <w:sz w:val="19"/>
          <w:szCs w:val="19"/>
        </w:rPr>
        <w:t>dbo</w:t>
      </w:r>
      <w:r>
        <w:rPr>
          <w:rFonts w:ascii="新宋体" w:eastAsia="新宋体" w:cs="新宋体"/>
          <w:color w:val="808080"/>
          <w:kern w:val="0"/>
          <w:sz w:val="19"/>
          <w:szCs w:val="19"/>
        </w:rPr>
        <w:t>.</w:t>
      </w:r>
      <w:r>
        <w:rPr>
          <w:rFonts w:ascii="新宋体" w:eastAsia="新宋体" w:cs="新宋体"/>
          <w:color w:val="008080"/>
          <w:kern w:val="0"/>
          <w:sz w:val="19"/>
          <w:szCs w:val="19"/>
        </w:rPr>
        <w:t>TTAG50</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kern w:val="0"/>
          <w:sz w:val="19"/>
          <w:szCs w:val="19"/>
        </w:rPr>
        <w:t xml:space="preserve"> </w:t>
      </w:r>
      <w:r>
        <w:rPr>
          <w:rFonts w:ascii="新宋体" w:eastAsia="新宋体" w:cs="新宋体"/>
          <w:color w:val="0000FF"/>
          <w:kern w:val="0"/>
          <w:sz w:val="19"/>
          <w:szCs w:val="19"/>
        </w:rPr>
        <w:t>ON</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color w:val="808080"/>
          <w:kern w:val="0"/>
          <w:sz w:val="19"/>
          <w:szCs w:val="19"/>
        </w:rPr>
        <w:t>=</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BizDt</w:t>
      </w:r>
      <w:r>
        <w:rPr>
          <w:rFonts w:ascii="新宋体" w:eastAsia="新宋体" w:cs="新宋体"/>
          <w:color w:val="808080"/>
          <w:kern w:val="0"/>
          <w:sz w:val="19"/>
          <w:szCs w:val="19"/>
        </w:rPr>
        <w:t>=</w:t>
      </w:r>
      <w:r>
        <w:rPr>
          <w:rFonts w:ascii="新宋体" w:eastAsia="新宋体" w:cs="新宋体"/>
          <w:color w:val="FF0000"/>
          <w:kern w:val="0"/>
          <w:sz w:val="19"/>
          <w:szCs w:val="19"/>
        </w:rPr>
        <w:t>'2020-05-15'</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t</w:t>
      </w:r>
      <w:r>
        <w:rPr>
          <w:rFonts w:ascii="新宋体" w:eastAsia="新宋体" w:cs="新宋体"/>
          <w:kern w:val="0"/>
          <w:sz w:val="19"/>
          <w:szCs w:val="19"/>
        </w:rPr>
        <w:t xml:space="preserve"> </w:t>
      </w: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w:t>
      </w:r>
      <w:r>
        <w:rPr>
          <w:rFonts w:ascii="新宋体" w:eastAsia="新宋体" w:cs="新宋体"/>
          <w:color w:val="808080"/>
          <w:kern w:val="0"/>
          <w:sz w:val="19"/>
          <w:szCs w:val="19"/>
        </w:rPr>
        <w:t>.</w:t>
      </w:r>
      <w:r>
        <w:rPr>
          <w:rFonts w:ascii="新宋体" w:eastAsia="新宋体" w:cs="新宋体"/>
          <w:color w:val="008080"/>
          <w:kern w:val="0"/>
          <w:sz w:val="19"/>
          <w:szCs w:val="19"/>
        </w:rPr>
        <w:t>TAG50</w:t>
      </w:r>
      <w:r>
        <w:rPr>
          <w:rFonts w:ascii="新宋体" w:eastAsia="新宋体" w:cs="新宋体"/>
          <w:kern w:val="0"/>
          <w:sz w:val="19"/>
          <w:szCs w:val="19"/>
        </w:rPr>
        <w:t xml:space="preserve"> </w:t>
      </w:r>
      <w:r>
        <w:rPr>
          <w:rFonts w:ascii="新宋体" w:eastAsia="新宋体" w:cs="新宋体"/>
          <w:color w:val="808080"/>
          <w:kern w:val="0"/>
          <w:sz w:val="19"/>
          <w:szCs w:val="19"/>
        </w:rPr>
        <w:t>IS</w:t>
      </w:r>
      <w:r>
        <w:rPr>
          <w:rFonts w:ascii="新宋体" w:eastAsia="新宋体" w:cs="新宋体"/>
          <w:kern w:val="0"/>
          <w:sz w:val="19"/>
          <w:szCs w:val="19"/>
        </w:rPr>
        <w:t xml:space="preserve"> </w:t>
      </w:r>
      <w:r>
        <w:rPr>
          <w:rFonts w:ascii="新宋体" w:eastAsia="新宋体" w:cs="新宋体"/>
          <w:color w:val="808080"/>
          <w:kern w:val="0"/>
          <w:sz w:val="19"/>
          <w:szCs w:val="19"/>
        </w:rPr>
        <w:t>NULL</w:t>
      </w:r>
    </w:p>
    <w:p>
      <w:pPr>
        <w:autoSpaceDE w:val="0"/>
        <w:autoSpaceDN w:val="0"/>
        <w:adjustRightInd w:val="0"/>
        <w:jc w:val="left"/>
        <w:rPr>
          <w:rFonts w:ascii="新宋体" w:eastAsia="新宋体" w:cs="新宋体"/>
          <w:kern w:val="0"/>
          <w:sz w:val="19"/>
          <w:szCs w:val="19"/>
        </w:rPr>
      </w:pPr>
    </w:p>
    <w:p>
      <w:pPr>
        <w:autoSpaceDE w:val="0"/>
        <w:autoSpaceDN w:val="0"/>
        <w:adjustRightInd w:val="0"/>
        <w:jc w:val="left"/>
        <w:rPr>
          <w:rFonts w:ascii="新宋体" w:eastAsia="新宋体" w:cs="新宋体"/>
          <w:kern w:val="0"/>
          <w:sz w:val="19"/>
          <w:szCs w:val="19"/>
        </w:rPr>
      </w:pPr>
    </w:p>
    <w:p>
      <w:pPr>
        <w:autoSpaceDE w:val="0"/>
        <w:autoSpaceDN w:val="0"/>
        <w:adjustRightInd w:val="0"/>
        <w:jc w:val="left"/>
        <w:rPr>
          <w:rFonts w:ascii="新宋体" w:eastAsia="新宋体" w:cs="新宋体"/>
          <w:kern w:val="0"/>
          <w:sz w:val="19"/>
          <w:szCs w:val="19"/>
        </w:rPr>
      </w:pPr>
      <w:r>
        <w:rPr>
          <w:rFonts w:hint="eastAsia" w:ascii="新宋体" w:eastAsia="新宋体" w:cs="新宋体"/>
          <w:kern w:val="0"/>
          <w:sz w:val="19"/>
          <w:szCs w:val="19"/>
        </w:rPr>
        <w:t>一个tag50在那边其实对应就是一个账户登录账号,</w:t>
      </w:r>
      <w:r>
        <w:rPr>
          <w:rFonts w:hint="eastAsia"/>
        </w:rPr>
        <w:t xml:space="preserve"> </w:t>
      </w:r>
      <w:r>
        <w:rPr>
          <w:rFonts w:hint="eastAsia" w:ascii="新宋体" w:eastAsia="新宋体" w:cs="新宋体"/>
          <w:kern w:val="0"/>
          <w:sz w:val="19"/>
          <w:szCs w:val="19"/>
        </w:rPr>
        <w:t>香港是这么认为设定的，这样倒是也简单了，tag50=登录账号</w:t>
      </w:r>
    </w:p>
    <w:p>
      <w:pPr>
        <w:autoSpaceDE w:val="0"/>
        <w:autoSpaceDN w:val="0"/>
        <w:adjustRightInd w:val="0"/>
        <w:jc w:val="left"/>
        <w:rPr>
          <w:rFonts w:ascii="新宋体" w:eastAsia="新宋体" w:cs="新宋体"/>
          <w:kern w:val="0"/>
          <w:sz w:val="19"/>
          <w:szCs w:val="19"/>
        </w:rPr>
      </w:pPr>
      <w:r>
        <w:rPr>
          <w:rFonts w:hint="eastAsia" w:ascii="新宋体" w:eastAsia="新宋体" w:cs="新宋体"/>
          <w:kern w:val="0"/>
          <w:sz w:val="19"/>
          <w:szCs w:val="19"/>
        </w:rPr>
        <w:t>但其实大部分公司的tag50和客户登录账号完全没关系。一个人拥有多个账号</w:t>
      </w:r>
    </w:p>
    <w:p>
      <w:pPr>
        <w:rPr>
          <w:sz w:val="28"/>
          <w:szCs w:val="28"/>
        </w:rPr>
      </w:pPr>
    </w:p>
    <w:p>
      <w:pPr>
        <w:rPr>
          <w:sz w:val="28"/>
          <w:szCs w:val="28"/>
        </w:rPr>
      </w:pPr>
      <w:r>
        <w:rPr>
          <w:sz w:val="28"/>
          <w:szCs w:val="28"/>
        </w:rPr>
        <w:t>Sgx的合约是通过接口推过来的</w:t>
      </w:r>
    </w:p>
    <w:p>
      <w:pPr>
        <w:rPr>
          <w:sz w:val="28"/>
          <w:szCs w:val="28"/>
        </w:rPr>
      </w:pPr>
    </w:p>
    <w:p>
      <w:pPr>
        <w:rPr>
          <w:sz w:val="28"/>
          <w:szCs w:val="28"/>
        </w:rPr>
      </w:pPr>
      <w:r>
        <w:rPr>
          <w:rFonts w:hint="eastAsia"/>
          <w:sz w:val="28"/>
          <w:szCs w:val="28"/>
        </w:rPr>
        <w:t>A</w:t>
      </w:r>
      <w:r>
        <w:rPr>
          <w:sz w:val="28"/>
          <w:szCs w:val="28"/>
        </w:rPr>
        <w:t>50指数期货合约</w:t>
      </w:r>
    </w:p>
    <w:p>
      <w:pPr>
        <w:rPr>
          <w:sz w:val="28"/>
          <w:szCs w:val="28"/>
        </w:rPr>
      </w:pPr>
    </w:p>
    <w:p>
      <w:pPr>
        <w:rPr>
          <w:sz w:val="28"/>
          <w:szCs w:val="28"/>
        </w:rPr>
      </w:pPr>
    </w:p>
    <w:p>
      <w:pPr>
        <w:rPr>
          <w:sz w:val="28"/>
          <w:szCs w:val="28"/>
        </w:rPr>
      </w:pPr>
    </w:p>
    <w:p>
      <w:pPr>
        <w:rPr>
          <w:sz w:val="28"/>
          <w:szCs w:val="28"/>
        </w:rPr>
      </w:pPr>
      <w:r>
        <w:rPr>
          <w:sz w:val="28"/>
          <w:szCs w:val="28"/>
        </w:rPr>
        <w:t>结算价和汇率在ftp服务端</w:t>
      </w:r>
      <w:r>
        <w:rPr>
          <w:rFonts w:hint="eastAsia"/>
          <w:sz w:val="28"/>
          <w:szCs w:val="28"/>
        </w:rPr>
        <w:t>只更新了apex的状态。</w:t>
      </w:r>
    </w:p>
    <w:p>
      <w:pPr>
        <w:rPr>
          <w:sz w:val="28"/>
          <w:szCs w:val="28"/>
        </w:rPr>
      </w:pPr>
    </w:p>
    <w:p>
      <w:pPr>
        <w:rPr>
          <w:rFonts w:ascii="微软雅黑" w:hAnsi="Calibri" w:eastAsia="微软雅黑" w:cs="微软雅黑"/>
          <w:kern w:val="0"/>
          <w:sz w:val="17"/>
          <w:szCs w:val="17"/>
        </w:rPr>
      </w:pPr>
      <w:r>
        <w:rPr>
          <w:rFonts w:hint="eastAsia" w:ascii="微软雅黑" w:eastAsia="微软雅黑" w:cs="微软雅黑"/>
          <w:kern w:val="0"/>
          <w:sz w:val="17"/>
          <w:szCs w:val="17"/>
          <w:lang w:val="zh-CN"/>
        </w:rPr>
        <w:t>服务度从官网下载</w:t>
      </w:r>
      <w:r>
        <w:rPr>
          <w:rFonts w:ascii="Calibri" w:hAnsi="Calibri" w:eastAsia="微软雅黑" w:cs="Calibri"/>
          <w:kern w:val="0"/>
          <w:sz w:val="17"/>
          <w:szCs w:val="17"/>
        </w:rPr>
        <w:t>Sgx</w:t>
      </w:r>
      <w:r>
        <w:rPr>
          <w:rFonts w:hint="eastAsia" w:ascii="微软雅黑" w:hAnsi="Calibri" w:eastAsia="微软雅黑" w:cs="微软雅黑"/>
          <w:kern w:val="0"/>
          <w:sz w:val="17"/>
          <w:szCs w:val="17"/>
        </w:rPr>
        <w:t>结算价动作完成后更新下载是否成功状态</w:t>
      </w:r>
    </w:p>
    <w:p>
      <w:pPr>
        <w:rPr>
          <w:rFonts w:ascii="微软雅黑" w:hAnsi="Calibri" w:eastAsia="微软雅黑" w:cs="微软雅黑"/>
          <w:kern w:val="0"/>
          <w:sz w:val="17"/>
          <w:szCs w:val="17"/>
        </w:rPr>
      </w:pPr>
      <w:r>
        <w:rPr>
          <w:rFonts w:ascii="微软雅黑" w:hAnsi="Calibri" w:eastAsia="微软雅黑" w:cs="微软雅黑"/>
          <w:kern w:val="0"/>
          <w:sz w:val="17"/>
          <w:szCs w:val="17"/>
        </w:rPr>
        <w:t>sgx汇率的状态目前未更新</w:t>
      </w:r>
      <w:r>
        <w:rPr>
          <w:rFonts w:hint="eastAsia" w:ascii="微软雅黑" w:hAnsi="Calibri" w:eastAsia="微软雅黑" w:cs="微软雅黑"/>
          <w:kern w:val="0"/>
          <w:sz w:val="17"/>
          <w:szCs w:val="17"/>
        </w:rPr>
        <w:t>，</w:t>
      </w:r>
      <w:r>
        <w:rPr>
          <w:rFonts w:ascii="微软雅黑" w:hAnsi="Calibri" w:eastAsia="微软雅黑" w:cs="微软雅黑"/>
          <w:kern w:val="0"/>
          <w:sz w:val="17"/>
          <w:szCs w:val="17"/>
        </w:rPr>
        <w:t>都用apex</w:t>
      </w:r>
      <w:r>
        <w:rPr>
          <w:rFonts w:hint="eastAsia" w:ascii="微软雅黑" w:hAnsi="Calibri" w:eastAsia="微软雅黑" w:cs="微软雅黑"/>
          <w:kern w:val="0"/>
          <w:sz w:val="17"/>
          <w:szCs w:val="17"/>
        </w:rPr>
        <w:t>，</w:t>
      </w:r>
      <w:r>
        <w:rPr>
          <w:rFonts w:ascii="微软雅黑" w:hAnsi="Calibri" w:eastAsia="微软雅黑" w:cs="微软雅黑"/>
          <w:kern w:val="0"/>
          <w:sz w:val="17"/>
          <w:szCs w:val="17"/>
        </w:rPr>
        <w:t>sgx的汇率是通过客户单导入</w:t>
      </w:r>
    </w:p>
    <w:p>
      <w:pPr>
        <w:rPr>
          <w:rFonts w:ascii="微软雅黑" w:hAnsi="Calibri" w:eastAsia="微软雅黑" w:cs="微软雅黑"/>
          <w:kern w:val="0"/>
          <w:sz w:val="17"/>
          <w:szCs w:val="17"/>
        </w:rPr>
      </w:pPr>
      <w:r>
        <w:rPr>
          <w:rFonts w:hint="eastAsia" w:ascii="微软雅黑" w:hAnsi="Calibri" w:eastAsia="微软雅黑" w:cs="微软雅黑"/>
          <w:kern w:val="0"/>
          <w:sz w:val="17"/>
          <w:szCs w:val="17"/>
        </w:rPr>
        <w:t>A</w:t>
      </w:r>
      <w:r>
        <w:rPr>
          <w:rFonts w:ascii="微软雅黑" w:hAnsi="Calibri" w:eastAsia="微软雅黑" w:cs="微软雅黑"/>
          <w:kern w:val="0"/>
          <w:sz w:val="17"/>
          <w:szCs w:val="17"/>
        </w:rPr>
        <w:t>PEX合约是下载的</w:t>
      </w:r>
      <w:r>
        <w:rPr>
          <w:rFonts w:hint="eastAsia" w:ascii="微软雅黑" w:hAnsi="Calibri" w:eastAsia="微软雅黑" w:cs="微软雅黑"/>
          <w:kern w:val="0"/>
          <w:sz w:val="17"/>
          <w:szCs w:val="17"/>
        </w:rPr>
        <w:t>，</w:t>
      </w:r>
      <w:r>
        <w:rPr>
          <w:rFonts w:ascii="微软雅黑" w:hAnsi="Calibri" w:eastAsia="微软雅黑" w:cs="微软雅黑"/>
          <w:kern w:val="0"/>
          <w:sz w:val="17"/>
          <w:szCs w:val="17"/>
        </w:rPr>
        <w:t>sgx的合约还是人工导入</w:t>
      </w:r>
    </w:p>
    <w:p>
      <w:pPr>
        <w:rPr>
          <w:rFonts w:ascii="微软雅黑" w:hAnsi="Calibri" w:eastAsia="微软雅黑" w:cs="微软雅黑"/>
          <w:kern w:val="0"/>
          <w:sz w:val="17"/>
          <w:szCs w:val="17"/>
        </w:rPr>
      </w:pPr>
    </w:p>
    <w:p>
      <w:pPr>
        <w:rPr>
          <w:rFonts w:ascii="微软雅黑" w:hAnsi="Calibri" w:eastAsia="微软雅黑" w:cs="微软雅黑"/>
          <w:kern w:val="0"/>
          <w:sz w:val="17"/>
          <w:szCs w:val="17"/>
        </w:rPr>
      </w:pPr>
      <w:r>
        <w:rPr>
          <w:rFonts w:ascii="微软雅黑" w:hAnsi="Calibri" w:eastAsia="微软雅黑" w:cs="微软雅黑"/>
          <w:kern w:val="0"/>
          <w:sz w:val="17"/>
          <w:szCs w:val="17"/>
        </w:rPr>
        <w:t>作业执行时间</w:t>
      </w:r>
      <w:r>
        <w:rPr>
          <w:rFonts w:hint="eastAsia" w:ascii="微软雅黑" w:hAnsi="Calibri" w:eastAsia="微软雅黑" w:cs="微软雅黑"/>
          <w:kern w:val="0"/>
          <w:sz w:val="17"/>
          <w:szCs w:val="17"/>
        </w:rPr>
        <w:t>：</w:t>
      </w:r>
    </w:p>
    <w:p>
      <w:pPr>
        <w:rPr>
          <w:sz w:val="28"/>
          <w:szCs w:val="28"/>
        </w:rPr>
      </w:pPr>
      <w:r>
        <w:rPr>
          <w:sz w:val="28"/>
          <w:szCs w:val="28"/>
        </w:rPr>
        <w:t>UpSGXDate</w:t>
      </w:r>
      <w:r>
        <w:rPr>
          <w:rFonts w:hint="eastAsia"/>
          <w:sz w:val="28"/>
          <w:szCs w:val="28"/>
        </w:rPr>
        <w:t>：1</w:t>
      </w:r>
      <w:r>
        <w:rPr>
          <w:sz w:val="28"/>
          <w:szCs w:val="28"/>
        </w:rPr>
        <w:t>6</w:t>
      </w:r>
      <w:r>
        <w:rPr>
          <w:rFonts w:hint="eastAsia"/>
          <w:sz w:val="28"/>
          <w:szCs w:val="28"/>
        </w:rPr>
        <w:t>:</w:t>
      </w:r>
      <w:r>
        <w:rPr>
          <w:sz w:val="28"/>
          <w:szCs w:val="28"/>
        </w:rPr>
        <w:t>01</w:t>
      </w:r>
    </w:p>
    <w:p>
      <w:pPr>
        <w:rPr>
          <w:sz w:val="28"/>
          <w:szCs w:val="28"/>
        </w:rPr>
      </w:pPr>
      <w:r>
        <w:rPr>
          <w:sz w:val="28"/>
          <w:szCs w:val="28"/>
        </w:rPr>
        <w:t>UpAPEXDate</w:t>
      </w:r>
      <w:r>
        <w:rPr>
          <w:rFonts w:hint="eastAsia"/>
          <w:sz w:val="28"/>
          <w:szCs w:val="28"/>
        </w:rPr>
        <w:t>：1</w:t>
      </w:r>
      <w:r>
        <w:rPr>
          <w:sz w:val="28"/>
          <w:szCs w:val="28"/>
        </w:rPr>
        <w:t>0</w:t>
      </w:r>
      <w:r>
        <w:rPr>
          <w:rFonts w:hint="eastAsia"/>
          <w:sz w:val="28"/>
          <w:szCs w:val="28"/>
        </w:rPr>
        <w:t>:</w:t>
      </w:r>
      <w:r>
        <w:rPr>
          <w:sz w:val="28"/>
          <w:szCs w:val="28"/>
        </w:rPr>
        <w:t>00</w:t>
      </w:r>
    </w:p>
    <w:p>
      <w:pPr>
        <w:rPr>
          <w:sz w:val="28"/>
          <w:szCs w:val="28"/>
        </w:rPr>
      </w:pPr>
      <w:r>
        <w:rPr>
          <w:sz w:val="28"/>
          <w:szCs w:val="28"/>
        </w:rPr>
        <w:t>APEXHolidayImportData</w:t>
      </w:r>
      <w:r>
        <w:rPr>
          <w:rFonts w:hint="eastAsia"/>
          <w:sz w:val="28"/>
          <w:szCs w:val="28"/>
        </w:rPr>
        <w:t>：1</w:t>
      </w:r>
      <w:r>
        <w:rPr>
          <w:sz w:val="28"/>
          <w:szCs w:val="28"/>
        </w:rPr>
        <w:t>8</w:t>
      </w:r>
      <w:r>
        <w:rPr>
          <w:rFonts w:hint="eastAsia"/>
          <w:sz w:val="28"/>
          <w:szCs w:val="28"/>
        </w:rPr>
        <w:t>:</w:t>
      </w:r>
      <w:r>
        <w:rPr>
          <w:sz w:val="28"/>
          <w:szCs w:val="28"/>
        </w:rPr>
        <w:t>45</w:t>
      </w:r>
    </w:p>
    <w:p>
      <w:pPr>
        <w:rPr>
          <w:rFonts w:ascii="新宋体" w:eastAsia="新宋体" w:cs="新宋体"/>
          <w:color w:val="000000"/>
          <w:kern w:val="0"/>
          <w:sz w:val="24"/>
          <w:szCs w:val="24"/>
        </w:rPr>
      </w:pPr>
      <w:r>
        <w:rPr>
          <w:rFonts w:ascii="新宋体" w:eastAsia="新宋体" w:cs="新宋体"/>
          <w:color w:val="000000"/>
          <w:kern w:val="0"/>
          <w:sz w:val="24"/>
          <w:szCs w:val="24"/>
          <w:highlight w:val="white"/>
        </w:rPr>
        <w:t>DownSettlePriceFromSGXWebSite方法里最后调用apex报表</w:t>
      </w:r>
      <w:r>
        <w:rPr>
          <w:rFonts w:hint="eastAsia" w:ascii="新宋体" w:eastAsia="新宋体" w:cs="新宋体"/>
          <w:color w:val="000000"/>
          <w:kern w:val="0"/>
          <w:sz w:val="24"/>
          <w:szCs w:val="24"/>
          <w:highlight w:val="white"/>
        </w:rPr>
        <w:t>、</w:t>
      </w:r>
      <w:r>
        <w:rPr>
          <w:rFonts w:ascii="新宋体" w:eastAsia="新宋体" w:cs="新宋体"/>
          <w:color w:val="000000"/>
          <w:kern w:val="0"/>
          <w:sz w:val="24"/>
          <w:szCs w:val="24"/>
          <w:highlight w:val="white"/>
        </w:rPr>
        <w:t>sgx报表生成方法</w:t>
      </w: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pStyle w:val="19"/>
        <w:numPr>
          <w:ilvl w:val="0"/>
          <w:numId w:val="4"/>
        </w:numPr>
        <w:ind w:firstLineChars="0"/>
        <w:rPr>
          <w:rFonts w:ascii="新宋体" w:eastAsia="新宋体" w:cs="新宋体"/>
          <w:color w:val="000000"/>
          <w:kern w:val="0"/>
          <w:sz w:val="24"/>
          <w:szCs w:val="24"/>
        </w:rPr>
      </w:pPr>
      <w:r>
        <w:rPr>
          <w:rFonts w:hint="eastAsia" w:ascii="新宋体" w:eastAsia="新宋体" w:cs="新宋体"/>
          <w:color w:val="000000"/>
          <w:kern w:val="0"/>
          <w:sz w:val="24"/>
          <w:szCs w:val="24"/>
          <w:highlight w:val="white"/>
        </w:rPr>
        <w:t>对于选中的原单据</w:t>
      </w:r>
      <w:r>
        <w:rPr>
          <w:rFonts w:hint="eastAsia" w:ascii="新宋体" w:eastAsia="新宋体" w:cs="新宋体"/>
          <w:color w:val="000000"/>
          <w:kern w:val="0"/>
          <w:sz w:val="24"/>
          <w:szCs w:val="24"/>
        </w:rPr>
        <w:t>A</w:t>
      </w:r>
      <w:r>
        <w:rPr>
          <w:rFonts w:ascii="新宋体" w:eastAsia="新宋体" w:cs="新宋体"/>
          <w:color w:val="000000"/>
          <w:kern w:val="0"/>
          <w:sz w:val="24"/>
          <w:szCs w:val="24"/>
        </w:rPr>
        <w:t>lloType肯定要改</w:t>
      </w:r>
    </w:p>
    <w:p>
      <w:pPr>
        <w:pStyle w:val="19"/>
        <w:numPr>
          <w:ilvl w:val="0"/>
          <w:numId w:val="4"/>
        </w:numPr>
        <w:ind w:firstLineChars="0"/>
        <w:rPr>
          <w:sz w:val="28"/>
          <w:szCs w:val="28"/>
        </w:rPr>
      </w:pPr>
      <w:r>
        <w:rPr>
          <w:sz w:val="28"/>
          <w:szCs w:val="28"/>
        </w:rPr>
        <w:t>插入到历史的</w:t>
      </w:r>
      <w:r>
        <w:rPr>
          <w:rFonts w:hint="eastAsia"/>
          <w:sz w:val="28"/>
          <w:szCs w:val="28"/>
        </w:rPr>
        <w:t>Allo</w:t>
      </w:r>
      <w:r>
        <w:rPr>
          <w:sz w:val="28"/>
          <w:szCs w:val="28"/>
        </w:rPr>
        <w:t>Type也要改</w:t>
      </w:r>
      <w:r>
        <w:rPr>
          <w:rFonts w:hint="eastAsia"/>
          <w:sz w:val="28"/>
          <w:szCs w:val="28"/>
        </w:rPr>
        <w:t>，</w:t>
      </w:r>
      <w:r>
        <w:rPr>
          <w:sz w:val="28"/>
          <w:szCs w:val="28"/>
        </w:rPr>
        <w:t>OrignRtpID也要改</w:t>
      </w:r>
      <w:r>
        <w:rPr>
          <w:rFonts w:hint="eastAsia"/>
          <w:sz w:val="28"/>
          <w:szCs w:val="28"/>
        </w:rPr>
        <w:t>。</w:t>
      </w:r>
    </w:p>
    <w:p>
      <w:pPr>
        <w:pStyle w:val="19"/>
        <w:numPr>
          <w:ilvl w:val="0"/>
          <w:numId w:val="4"/>
        </w:numPr>
        <w:ind w:firstLineChars="0"/>
        <w:rPr>
          <w:sz w:val="28"/>
          <w:szCs w:val="28"/>
        </w:rPr>
      </w:pPr>
      <w:r>
        <w:rPr>
          <w:sz w:val="28"/>
          <w:szCs w:val="28"/>
        </w:rPr>
        <w:t>产生的新单据在当前表</w:t>
      </w:r>
      <w:r>
        <w:rPr>
          <w:rFonts w:ascii="新宋体" w:eastAsia="新宋体" w:cs="新宋体"/>
          <w:color w:val="A31515"/>
          <w:kern w:val="0"/>
          <w:sz w:val="24"/>
          <w:szCs w:val="24"/>
          <w:highlight w:val="white"/>
        </w:rPr>
        <w:t>OperationType</w:t>
      </w:r>
      <w:r>
        <w:rPr>
          <w:rFonts w:hint="eastAsia" w:ascii="新宋体" w:eastAsia="新宋体" w:cs="新宋体"/>
          <w:color w:val="A31515"/>
          <w:kern w:val="0"/>
          <w:sz w:val="24"/>
          <w:szCs w:val="24"/>
          <w:highlight w:val="white"/>
        </w:rPr>
        <w:t>=</w:t>
      </w:r>
      <w:r>
        <w:rPr>
          <w:rFonts w:ascii="新宋体" w:eastAsia="新宋体" w:cs="新宋体"/>
          <w:color w:val="A31515"/>
          <w:kern w:val="0"/>
          <w:sz w:val="24"/>
          <w:szCs w:val="24"/>
        </w:rPr>
        <w:t>NULL,</w:t>
      </w:r>
      <w:r>
        <w:rPr>
          <w:sz w:val="28"/>
          <w:szCs w:val="28"/>
        </w:rPr>
        <w:t xml:space="preserve"> OrignRtpID要改</w:t>
      </w:r>
    </w:p>
    <w:p>
      <w:pPr>
        <w:pStyle w:val="19"/>
        <w:numPr>
          <w:ilvl w:val="0"/>
          <w:numId w:val="4"/>
        </w:numPr>
        <w:ind w:firstLineChars="0"/>
        <w:rPr>
          <w:sz w:val="28"/>
          <w:szCs w:val="28"/>
        </w:rPr>
      </w:pPr>
      <w:r>
        <w:rPr>
          <w:sz w:val="28"/>
          <w:szCs w:val="28"/>
        </w:rPr>
        <w:t>对于Dealer Allo</w:t>
      </w:r>
      <w:r>
        <w:rPr>
          <w:rFonts w:hint="eastAsia"/>
          <w:sz w:val="28"/>
          <w:szCs w:val="28"/>
        </w:rPr>
        <w:t>，</w:t>
      </w:r>
      <w:r>
        <w:rPr>
          <w:sz w:val="28"/>
          <w:szCs w:val="28"/>
        </w:rPr>
        <w:t>OrignRtpID和</w:t>
      </w:r>
      <w:r>
        <w:rPr>
          <w:rFonts w:ascii="新宋体" w:eastAsia="新宋体" w:cs="新宋体"/>
          <w:color w:val="A31515"/>
          <w:kern w:val="0"/>
          <w:sz w:val="24"/>
          <w:szCs w:val="24"/>
          <w:highlight w:val="white"/>
        </w:rPr>
        <w:t>OperationType都改</w:t>
      </w:r>
    </w:p>
    <w:p>
      <w:pPr>
        <w:rPr>
          <w:sz w:val="28"/>
          <w:szCs w:val="28"/>
        </w:rPr>
      </w:pPr>
    </w:p>
    <w:p>
      <w:pPr>
        <w:rPr>
          <w:sz w:val="28"/>
          <w:szCs w:val="28"/>
        </w:rPr>
      </w:pPr>
    </w:p>
    <w:p>
      <w:pPr>
        <w:rPr>
          <w:sz w:val="28"/>
          <w:szCs w:val="28"/>
        </w:rPr>
      </w:pPr>
    </w:p>
    <w:p>
      <w:pPr>
        <w:rPr>
          <w:sz w:val="28"/>
          <w:szCs w:val="28"/>
        </w:rPr>
      </w:pPr>
    </w:p>
    <w:p>
      <w:pPr>
        <w:rPr>
          <w:sz w:val="28"/>
          <w:szCs w:val="28"/>
        </w:rPr>
      </w:pPr>
    </w:p>
    <w:p>
      <w:pPr>
        <w:rPr>
          <w:rFonts w:ascii="微软雅黑" w:hAnsi="微软雅黑" w:eastAsia="微软雅黑"/>
          <w:color w:val="1A1A1A"/>
          <w:sz w:val="27"/>
          <w:szCs w:val="27"/>
          <w:shd w:val="clear" w:color="auto" w:fill="FFFFFF"/>
        </w:rPr>
      </w:pPr>
      <w:r>
        <w:rPr>
          <w:rFonts w:hint="eastAsia" w:ascii="微软雅黑" w:hAnsi="微软雅黑" w:eastAsia="微软雅黑"/>
          <w:color w:val="1A1A1A"/>
          <w:sz w:val="27"/>
          <w:szCs w:val="27"/>
          <w:shd w:val="clear" w:color="auto" w:fill="FFFFFF"/>
        </w:rPr>
        <w:t>首先聊聊session和cookie，session对象存储在服务器端节点内存中，cookie存储在客户端浏览器中。一般是客户端请求服务器，服务器端生成session对象，将session对象存储在jvm内存中，并且在响应头中放入sessionId响应给客户端，客户端收到响应后，将sessionid存储在本地。当浏览器第二次请求时会将本地cookie中存储的seesionId通过请求头的方式传递给服务器，这样服务器和客户端就能保持会话信息啦！如下图</w:t>
      </w:r>
    </w:p>
    <w:p>
      <w:pPr>
        <w:rPr>
          <w:rFonts w:ascii="微软雅黑" w:hAnsi="微软雅黑" w:eastAsia="微软雅黑"/>
          <w:color w:val="1A1A1A"/>
          <w:sz w:val="27"/>
          <w:szCs w:val="27"/>
          <w:shd w:val="clear" w:color="auto" w:fill="FFFFFF"/>
        </w:rPr>
      </w:pPr>
    </w:p>
    <w:p>
      <w:pPr>
        <w:widowControl/>
        <w:shd w:val="clear" w:color="auto" w:fill="FFFFFF"/>
        <w:spacing w:before="336" w:after="336"/>
        <w:jc w:val="left"/>
        <w:rPr>
          <w:rFonts w:ascii="微软雅黑" w:hAnsi="微软雅黑" w:eastAsia="微软雅黑" w:cs="宋体"/>
          <w:color w:val="1A1A1A"/>
          <w:kern w:val="0"/>
          <w:sz w:val="27"/>
          <w:szCs w:val="27"/>
        </w:rPr>
      </w:pPr>
      <w:r>
        <w:rPr>
          <w:rFonts w:hint="eastAsia" w:ascii="微软雅黑" w:hAnsi="微软雅黑" w:eastAsia="微软雅黑" w:cs="宋体"/>
          <w:color w:val="1A1A1A"/>
          <w:kern w:val="0"/>
          <w:sz w:val="27"/>
          <w:szCs w:val="27"/>
        </w:rPr>
        <w:t>那么为什么会出现分布式session问题呢，为了提高服务器端的负载能力，后台一般将服务器节点做集群，通过ngnix通过轮询的方式转发到目标服务器。打个比方，当浏览器首次访问A服务器生成session对象，然后在访问生成的session对象，如果正好被ngnix转发到了A服务器，那么没问题可以获取到session对象，如果不巧请求被转发到B服务器，由于之前生成的session对象在A服务器，B服务器根本没有生成session对象，很自然访问不到session对象。</w:t>
      </w:r>
    </w:p>
    <w:p>
      <w:pPr>
        <w:widowControl/>
        <w:shd w:val="clear" w:color="auto" w:fill="FFFFFF"/>
        <w:spacing w:before="336" w:after="336"/>
        <w:jc w:val="left"/>
        <w:rPr>
          <w:rFonts w:ascii="微软雅黑" w:hAnsi="微软雅黑" w:eastAsia="微软雅黑" w:cs="宋体"/>
          <w:color w:val="1A1A1A"/>
          <w:kern w:val="0"/>
          <w:sz w:val="27"/>
          <w:szCs w:val="27"/>
        </w:rPr>
      </w:pPr>
      <w:r>
        <w:rPr>
          <w:rFonts w:hint="eastAsia" w:ascii="微软雅黑" w:hAnsi="微软雅黑" w:eastAsia="微软雅黑" w:cs="宋体"/>
          <w:color w:val="1A1A1A"/>
          <w:kern w:val="0"/>
          <w:sz w:val="27"/>
          <w:szCs w:val="27"/>
        </w:rPr>
        <w:t>知道了问题的存在，那么我们如何解决了，可以通过token令牌代替session解决，或者采用spring-session解决，这里我们选择后一种方式，其实解决思路都是一样的。分布式session不能共享是由于session对象存储在jvm内存中，那么如果共享，答案是将session放入redis中存在，这样不管有多少台应用服务器节点，都能共享redis中存储的session对象。思路很简单，下面给出实现</w:t>
      </w:r>
    </w:p>
    <w:p>
      <w:pPr>
        <w:widowControl/>
        <w:shd w:val="clear" w:color="auto" w:fill="FFFFFF"/>
        <w:spacing w:before="336" w:after="336"/>
        <w:jc w:val="left"/>
        <w:rPr>
          <w:rFonts w:ascii="微软雅黑" w:hAnsi="微软雅黑" w:eastAsia="微软雅黑" w:cs="宋体"/>
          <w:color w:val="1A1A1A"/>
          <w:kern w:val="0"/>
          <w:sz w:val="27"/>
          <w:szCs w:val="27"/>
        </w:rPr>
      </w:pPr>
    </w:p>
    <w:p>
      <w:pPr>
        <w:widowControl/>
        <w:shd w:val="clear" w:color="auto" w:fill="FFFFFF"/>
        <w:jc w:val="left"/>
        <w:rPr>
          <w:rFonts w:ascii="微软雅黑" w:hAnsi="微软雅黑" w:eastAsia="微软雅黑" w:cs="宋体"/>
          <w:color w:val="314659"/>
          <w:kern w:val="0"/>
          <w:sz w:val="23"/>
          <w:szCs w:val="23"/>
        </w:rPr>
      </w:pPr>
      <w:r>
        <w:rPr>
          <w:rFonts w:hint="eastAsia" w:ascii="微软雅黑" w:hAnsi="微软雅黑" w:eastAsia="微软雅黑" w:cs="宋体"/>
          <w:b/>
          <w:bCs/>
          <w:color w:val="314659"/>
          <w:kern w:val="0"/>
          <w:sz w:val="23"/>
          <w:szCs w:val="23"/>
        </w:rPr>
        <w:t>解决方案：</w:t>
      </w:r>
    </w:p>
    <w:p>
      <w:pPr>
        <w:widowControl/>
        <w:numPr>
          <w:ilvl w:val="0"/>
          <w:numId w:val="5"/>
        </w:numPr>
        <w:shd w:val="clear" w:color="auto" w:fill="FFFFFF"/>
        <w:wordWrap w:val="0"/>
        <w:spacing w:before="45" w:after="45"/>
        <w:ind w:left="450"/>
        <w:jc w:val="left"/>
        <w:rPr>
          <w:rFonts w:ascii="微软雅黑" w:hAnsi="微软雅黑" w:eastAsia="微软雅黑" w:cs="宋体"/>
          <w:color w:val="314659"/>
          <w:kern w:val="0"/>
          <w:sz w:val="23"/>
          <w:szCs w:val="23"/>
        </w:rPr>
      </w:pPr>
      <w:r>
        <w:rPr>
          <w:rFonts w:hint="eastAsia" w:ascii="微软雅黑" w:hAnsi="微软雅黑" w:eastAsia="微软雅黑" w:cs="宋体"/>
          <w:color w:val="314659"/>
          <w:kern w:val="0"/>
          <w:sz w:val="23"/>
          <w:szCs w:val="23"/>
        </w:rPr>
        <w:t>使用cookie来完成（很明显这种不安全的操作并不可靠）</w:t>
      </w:r>
    </w:p>
    <w:p>
      <w:pPr>
        <w:widowControl/>
        <w:numPr>
          <w:ilvl w:val="0"/>
          <w:numId w:val="5"/>
        </w:numPr>
        <w:shd w:val="clear" w:color="auto" w:fill="FFFFFF"/>
        <w:wordWrap w:val="0"/>
        <w:spacing w:before="45" w:after="45"/>
        <w:ind w:left="450"/>
        <w:jc w:val="left"/>
        <w:rPr>
          <w:rFonts w:ascii="微软雅黑" w:hAnsi="微软雅黑" w:eastAsia="微软雅黑" w:cs="宋体"/>
          <w:color w:val="314659"/>
          <w:kern w:val="0"/>
          <w:sz w:val="23"/>
          <w:szCs w:val="23"/>
        </w:rPr>
      </w:pPr>
      <w:r>
        <w:rPr>
          <w:rFonts w:hint="eastAsia" w:ascii="微软雅黑" w:hAnsi="微软雅黑" w:eastAsia="微软雅黑" w:cs="宋体"/>
          <w:color w:val="314659"/>
          <w:kern w:val="0"/>
          <w:sz w:val="23"/>
          <w:szCs w:val="23"/>
        </w:rPr>
        <w:t>使用Nginx中的ip绑定策略，同一个ip只能在指定的同一个机器访问（不支持负载均衡）</w:t>
      </w:r>
    </w:p>
    <w:p>
      <w:pPr>
        <w:widowControl/>
        <w:numPr>
          <w:ilvl w:val="0"/>
          <w:numId w:val="5"/>
        </w:numPr>
        <w:shd w:val="clear" w:color="auto" w:fill="FFFFFF"/>
        <w:wordWrap w:val="0"/>
        <w:spacing w:before="45" w:after="45"/>
        <w:ind w:left="450"/>
        <w:jc w:val="left"/>
        <w:rPr>
          <w:rFonts w:ascii="微软雅黑" w:hAnsi="微软雅黑" w:eastAsia="微软雅黑" w:cs="宋体"/>
          <w:color w:val="314659"/>
          <w:kern w:val="0"/>
          <w:sz w:val="23"/>
          <w:szCs w:val="23"/>
        </w:rPr>
      </w:pPr>
      <w:r>
        <w:rPr>
          <w:rFonts w:hint="eastAsia" w:ascii="微软雅黑" w:hAnsi="微软雅黑" w:eastAsia="微软雅黑" w:cs="宋体"/>
          <w:color w:val="314659"/>
          <w:kern w:val="0"/>
          <w:sz w:val="23"/>
          <w:szCs w:val="23"/>
        </w:rPr>
        <w:t>利用数据库同步session（效率不高）</w:t>
      </w:r>
    </w:p>
    <w:p>
      <w:pPr>
        <w:widowControl/>
        <w:numPr>
          <w:ilvl w:val="0"/>
          <w:numId w:val="5"/>
        </w:numPr>
        <w:shd w:val="clear" w:color="auto" w:fill="FFFFFF"/>
        <w:wordWrap w:val="0"/>
        <w:spacing w:before="45" w:after="45"/>
        <w:ind w:left="450"/>
        <w:jc w:val="left"/>
        <w:rPr>
          <w:rFonts w:ascii="微软雅黑" w:hAnsi="微软雅黑" w:eastAsia="微软雅黑" w:cs="宋体"/>
          <w:color w:val="314659"/>
          <w:kern w:val="0"/>
          <w:sz w:val="23"/>
          <w:szCs w:val="23"/>
        </w:rPr>
      </w:pPr>
      <w:r>
        <w:rPr>
          <w:rFonts w:hint="eastAsia" w:ascii="微软雅黑" w:hAnsi="微软雅黑" w:eastAsia="微软雅黑" w:cs="宋体"/>
          <w:color w:val="314659"/>
          <w:kern w:val="0"/>
          <w:sz w:val="23"/>
          <w:szCs w:val="23"/>
        </w:rPr>
        <w:t>使用tomcat内置的session同步（同步可能会产生延迟）</w:t>
      </w:r>
    </w:p>
    <w:p>
      <w:pPr>
        <w:widowControl/>
        <w:numPr>
          <w:ilvl w:val="0"/>
          <w:numId w:val="5"/>
        </w:numPr>
        <w:shd w:val="clear" w:color="auto" w:fill="FFFFFF"/>
        <w:wordWrap w:val="0"/>
        <w:spacing w:before="45" w:after="45"/>
        <w:ind w:left="450"/>
        <w:jc w:val="left"/>
        <w:rPr>
          <w:rFonts w:ascii="微软雅黑" w:hAnsi="微软雅黑" w:eastAsia="微软雅黑" w:cs="宋体"/>
          <w:color w:val="314659"/>
          <w:kern w:val="0"/>
          <w:sz w:val="23"/>
          <w:szCs w:val="23"/>
        </w:rPr>
      </w:pPr>
      <w:r>
        <w:rPr>
          <w:rFonts w:hint="eastAsia" w:ascii="微软雅黑" w:hAnsi="微软雅黑" w:eastAsia="微软雅黑" w:cs="宋体"/>
          <w:color w:val="314659"/>
          <w:kern w:val="0"/>
          <w:sz w:val="23"/>
          <w:szCs w:val="23"/>
        </w:rPr>
        <w:t>使用token代替session</w:t>
      </w:r>
    </w:p>
    <w:p>
      <w:pPr>
        <w:widowControl/>
        <w:shd w:val="clear" w:color="auto" w:fill="FFFFFF"/>
        <w:spacing w:before="336" w:after="336"/>
        <w:jc w:val="left"/>
        <w:rPr>
          <w:rFonts w:ascii="微软雅黑" w:hAnsi="微软雅黑" w:eastAsia="微软雅黑" w:cs="宋体"/>
          <w:color w:val="1A1A1A"/>
          <w:kern w:val="0"/>
          <w:sz w:val="27"/>
          <w:szCs w:val="27"/>
        </w:rPr>
      </w:pPr>
    </w:p>
    <w:p>
      <w:pPr>
        <w:rPr>
          <w:sz w:val="28"/>
          <w:szCs w:val="28"/>
        </w:rPr>
      </w:pPr>
      <w:r>
        <w:rPr>
          <w:sz w:val="28"/>
          <w:szCs w:val="28"/>
        </w:rPr>
        <w:drawing>
          <wp:inline distT="0" distB="0" distL="0" distR="0">
            <wp:extent cx="5274310" cy="32499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3249930"/>
                    </a:xfrm>
                    <a:prstGeom prst="rect">
                      <a:avLst/>
                    </a:prstGeom>
                  </pic:spPr>
                </pic:pic>
              </a:graphicData>
            </a:graphic>
          </wp:inline>
        </w:drawing>
      </w:r>
    </w:p>
    <w:p>
      <w:pPr>
        <w:rPr>
          <w:sz w:val="28"/>
          <w:szCs w:val="28"/>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10250" cy="1924050"/>
            <wp:effectExtent l="0" t="0" r="0" b="0"/>
            <wp:docPr id="7" name="图片 7" descr="C:\Users\david\AppData\Roaming\Tencent\Users\709239679\QQ\WinTemp\RichOle\8W(93(BA2U(JHADV)O~8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david\AppData\Roaming\Tencent\Users\709239679\QQ\WinTemp\RichOle\8W(93(BA2U(JHADV)O~868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810250" cy="1924050"/>
                    </a:xfrm>
                    <a:prstGeom prst="rect">
                      <a:avLst/>
                    </a:prstGeom>
                    <a:noFill/>
                    <a:ln>
                      <a:noFill/>
                    </a:ln>
                  </pic:spPr>
                </pic:pic>
              </a:graphicData>
            </a:graphic>
          </wp:inline>
        </w:drawing>
      </w:r>
    </w:p>
    <w:p>
      <w:pPr>
        <w:rPr>
          <w:sz w:val="28"/>
          <w:szCs w:val="28"/>
        </w:rPr>
      </w:pPr>
      <w:r>
        <w:rPr>
          <w:rFonts w:hint="eastAsia"/>
          <w:sz w:val="28"/>
          <w:szCs w:val="28"/>
        </w:rPr>
        <w:t>//这个是整个表格都不可编辑</w:t>
      </w:r>
    </w:p>
    <w:p>
      <w:pPr>
        <w:rPr>
          <w:sz w:val="28"/>
          <w:szCs w:val="28"/>
        </w:rPr>
      </w:pPr>
      <w:r>
        <w:rPr>
          <w:sz w:val="28"/>
          <w:szCs w:val="28"/>
        </w:rPr>
        <w:t xml:space="preserve">            gridView1.OptionsBehavior.Editable = false;</w:t>
      </w:r>
    </w:p>
    <w:p>
      <w:pPr>
        <w:rPr>
          <w:sz w:val="28"/>
          <w:szCs w:val="28"/>
        </w:rPr>
      </w:pPr>
      <w:r>
        <w:rPr>
          <w:sz w:val="28"/>
          <w:szCs w:val="28"/>
        </w:rPr>
        <w:t xml:space="preserve"> </w:t>
      </w:r>
    </w:p>
    <w:p>
      <w:pPr>
        <w:rPr>
          <w:sz w:val="28"/>
          <w:szCs w:val="28"/>
        </w:rPr>
      </w:pPr>
      <w:r>
        <w:rPr>
          <w:rFonts w:hint="eastAsia"/>
          <w:sz w:val="28"/>
          <w:szCs w:val="28"/>
        </w:rPr>
        <w:t xml:space="preserve">            //这个是某列不可编辑，gridColumn1你不想让编辑的列可以是gridColumn1，gridColumn2，gridColumn3 自己根据情况设置就好了</w:t>
      </w:r>
    </w:p>
    <w:p>
      <w:pPr>
        <w:rPr>
          <w:sz w:val="28"/>
          <w:szCs w:val="28"/>
        </w:rPr>
      </w:pPr>
      <w:r>
        <w:rPr>
          <w:sz w:val="28"/>
          <w:szCs w:val="28"/>
        </w:rPr>
        <w:t xml:space="preserve">            gridColumn1.OptionsColumn.AllowEdit = false;</w:t>
      </w:r>
    </w:p>
    <w:p>
      <w:pPr>
        <w:rPr>
          <w:sz w:val="28"/>
          <w:szCs w:val="28"/>
        </w:rPr>
      </w:pPr>
    </w:p>
    <w:p>
      <w:pPr>
        <w:rPr>
          <w:sz w:val="28"/>
          <w:szCs w:val="28"/>
        </w:rPr>
      </w:pPr>
    </w:p>
    <w:p>
      <w:pPr>
        <w:rPr>
          <w:rStyle w:val="11"/>
        </w:rPr>
      </w:pPr>
      <w:r>
        <w:rPr>
          <w:sz w:val="28"/>
          <w:szCs w:val="28"/>
        </w:rPr>
        <w:t>dev 操作汇总网址:</w:t>
      </w:r>
      <w:r>
        <w:t xml:space="preserve"> </w:t>
      </w:r>
      <w:r>
        <w:fldChar w:fldCharType="begin"/>
      </w:r>
      <w:r>
        <w:instrText xml:space="preserve"> HYPERLINK "https://www.cnblogs.com/wordgao/p/4517011.html" </w:instrText>
      </w:r>
      <w:r>
        <w:fldChar w:fldCharType="separate"/>
      </w:r>
      <w:r>
        <w:rPr>
          <w:rStyle w:val="11"/>
        </w:rPr>
        <w:t>https://www.cnblogs.com/wordgao/p/4517011.html</w:t>
      </w:r>
      <w:r>
        <w:rPr>
          <w:rStyle w:val="11"/>
        </w:rPr>
        <w:fldChar w:fldCharType="end"/>
      </w:r>
    </w:p>
    <w:p>
      <w:pPr>
        <w:rPr>
          <w:rStyle w:val="11"/>
        </w:rPr>
      </w:pPr>
    </w:p>
    <w:p>
      <w:pPr>
        <w:rPr>
          <w:rStyle w:val="11"/>
        </w:rPr>
      </w:pPr>
    </w:p>
    <w:p>
      <w:pPr>
        <w:rPr>
          <w:rFonts w:ascii="微软雅黑" w:hAnsi="微软雅黑" w:eastAsia="微软雅黑"/>
          <w:color w:val="222226"/>
          <w:shd w:val="clear" w:color="auto" w:fill="FFFFFF"/>
        </w:rPr>
      </w:pPr>
      <w:r>
        <w:rPr>
          <w:rFonts w:hint="eastAsia" w:ascii="微软雅黑" w:hAnsi="微软雅黑" w:eastAsia="微软雅黑"/>
          <w:color w:val="222226"/>
          <w:shd w:val="clear" w:color="auto" w:fill="FFFFFF"/>
        </w:rPr>
        <w:t>form load之前要先初始化所有Control包括comboBox，而comboBox一初始化就会引发SelectedIndexChanged事件。</w:t>
      </w:r>
    </w:p>
    <w:p>
      <w:pPr>
        <w:rPr>
          <w:rFonts w:ascii="微软雅黑" w:hAnsi="微软雅黑" w:eastAsia="微软雅黑"/>
          <w:color w:val="222226"/>
          <w:shd w:val="clear" w:color="auto" w:fill="FFFFFF"/>
        </w:rPr>
      </w:pPr>
      <w:r>
        <w:rPr>
          <w:rFonts w:hint="eastAsia" w:ascii="微软雅黑" w:hAnsi="微软雅黑" w:eastAsia="微软雅黑"/>
          <w:color w:val="222226"/>
          <w:shd w:val="clear" w:color="auto" w:fill="FFFFFF"/>
        </w:rPr>
        <w:t>InitializeComponent在构造函数里运行的，先有对象，再有对象的LOAD事件，将代码行：</w:t>
      </w:r>
      <w:r>
        <w:rPr>
          <w:rFonts w:hint="eastAsia" w:ascii="微软雅黑" w:hAnsi="微软雅黑" w:eastAsia="微软雅黑"/>
          <w:color w:val="222226"/>
        </w:rPr>
        <w:br w:type="textWrapping"/>
      </w:r>
      <w:r>
        <w:rPr>
          <w:rFonts w:hint="eastAsia" w:ascii="微软雅黑" w:hAnsi="微软雅黑" w:eastAsia="微软雅黑"/>
          <w:color w:val="222226"/>
          <w:shd w:val="clear" w:color="auto" w:fill="FFFFFF"/>
        </w:rPr>
        <w:t>this.comboBox1.SelectedIndexChanged += new System.EventHandler(this.comboBox1_SelectedIndexChanged);</w:t>
      </w:r>
      <w:r>
        <w:rPr>
          <w:rFonts w:hint="eastAsia" w:ascii="微软雅黑" w:hAnsi="微软雅黑" w:eastAsia="微软雅黑"/>
          <w:color w:val="222226"/>
        </w:rPr>
        <w:br w:type="textWrapping"/>
      </w:r>
      <w:r>
        <w:rPr>
          <w:rFonts w:hint="eastAsia" w:ascii="微软雅黑" w:hAnsi="微软雅黑" w:eastAsia="微软雅黑"/>
          <w:color w:val="222226"/>
          <w:shd w:val="clear" w:color="auto" w:fill="FFFFFF"/>
        </w:rPr>
        <w:t>放在LOAD事件处理函数里</w:t>
      </w:r>
    </w:p>
    <w:p>
      <w:pPr>
        <w:rPr>
          <w:rFonts w:ascii="微软雅黑" w:hAnsi="微软雅黑" w:eastAsia="微软雅黑"/>
          <w:color w:val="222226"/>
          <w:shd w:val="clear" w:color="auto" w:fill="FFFFFF"/>
        </w:rPr>
      </w:pPr>
    </w:p>
    <w:p>
      <w:pPr>
        <w:rPr>
          <w:rFonts w:ascii="微软雅黑" w:hAnsi="微软雅黑" w:eastAsia="微软雅黑"/>
          <w:color w:val="222226"/>
          <w:shd w:val="clear" w:color="auto" w:fill="FFFFFF"/>
        </w:rPr>
      </w:pPr>
    </w:p>
    <w:p>
      <w:pPr>
        <w:rPr>
          <w:sz w:val="28"/>
          <w:szCs w:val="28"/>
        </w:rPr>
      </w:pPr>
      <w:r>
        <w:rPr>
          <w:rFonts w:hint="eastAsia"/>
          <w:sz w:val="28"/>
          <w:szCs w:val="28"/>
        </w:rPr>
        <w:t>尝试下载cme和N</w:t>
      </w:r>
      <w:r>
        <w:rPr>
          <w:sz w:val="28"/>
          <w:szCs w:val="28"/>
        </w:rPr>
        <w:t>YMEX成交的时间是</w:t>
      </w:r>
      <w:r>
        <w:rPr>
          <w:rFonts w:hint="eastAsia"/>
          <w:sz w:val="28"/>
          <w:szCs w:val="28"/>
        </w:rPr>
        <w:t>2</w:t>
      </w:r>
      <w:r>
        <w:rPr>
          <w:sz w:val="28"/>
          <w:szCs w:val="28"/>
        </w:rPr>
        <w:t>0</w:t>
      </w:r>
      <w:r>
        <w:rPr>
          <w:rFonts w:hint="eastAsia"/>
          <w:sz w:val="28"/>
          <w:szCs w:val="28"/>
        </w:rPr>
        <w:t>:0</w:t>
      </w:r>
      <w:r>
        <w:rPr>
          <w:sz w:val="28"/>
          <w:szCs w:val="28"/>
        </w:rPr>
        <w:t>0</w:t>
      </w:r>
      <w:r>
        <w:rPr>
          <w:rFonts w:hint="eastAsia"/>
          <w:sz w:val="28"/>
          <w:szCs w:val="28"/>
        </w:rPr>
        <w:t>，</w:t>
      </w:r>
      <w:r>
        <w:rPr>
          <w:sz w:val="28"/>
          <w:szCs w:val="28"/>
        </w:rPr>
        <w:t>下载到本地的时间大概是</w:t>
      </w:r>
      <w:r>
        <w:rPr>
          <w:rFonts w:hint="eastAsia"/>
          <w:sz w:val="28"/>
          <w:szCs w:val="28"/>
        </w:rPr>
        <w:t>2</w:t>
      </w:r>
      <w:r>
        <w:rPr>
          <w:sz w:val="28"/>
          <w:szCs w:val="28"/>
        </w:rPr>
        <w:t>0</w:t>
      </w:r>
      <w:r>
        <w:rPr>
          <w:rFonts w:hint="eastAsia"/>
          <w:sz w:val="28"/>
          <w:szCs w:val="28"/>
        </w:rPr>
        <w:t>:3</w:t>
      </w:r>
      <w:r>
        <w:rPr>
          <w:sz w:val="28"/>
          <w:szCs w:val="28"/>
        </w:rPr>
        <w:t>0左右</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943725" cy="390525"/>
            <wp:effectExtent l="0" t="0" r="9525" b="9525"/>
            <wp:docPr id="10" name="图片 10" descr="C:\Users\david\AppData\Roaming\Tencent\Users\709239679\QQ\WinTemp\RichOle\[%WS[`%5SSEEVX~(PW{J$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avid\AppData\Roaming\Tencent\Users\709239679\QQ\WinTemp\RichOle\[%WS[`%5SSEEVX~(PW{J$X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943725" cy="39052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rPr>
          <w:rFonts w:ascii="新宋体" w:eastAsia="新宋体" w:cs="新宋体"/>
          <w:color w:val="0000FF"/>
          <w:kern w:val="0"/>
          <w:sz w:val="24"/>
          <w:szCs w:val="24"/>
        </w:rPr>
      </w:pPr>
      <w:r>
        <w:rPr>
          <w:rFonts w:hint="eastAsia"/>
          <w:sz w:val="28"/>
          <w:szCs w:val="28"/>
        </w:rPr>
        <w:t>尝试下载cme交易所合约的时间</w:t>
      </w:r>
      <w:r>
        <w:rPr>
          <w:rFonts w:ascii="新宋体" w:eastAsia="新宋体" w:cs="新宋体"/>
          <w:color w:val="0000FF"/>
          <w:kern w:val="0"/>
          <w:sz w:val="24"/>
          <w:szCs w:val="24"/>
          <w:highlight w:val="white"/>
        </w:rPr>
        <w:t>18:10:00</w:t>
      </w:r>
      <w:r>
        <w:rPr>
          <w:rFonts w:hint="eastAsia" w:ascii="新宋体" w:eastAsia="新宋体" w:cs="新宋体"/>
          <w:color w:val="0000FF"/>
          <w:kern w:val="0"/>
          <w:sz w:val="24"/>
          <w:szCs w:val="24"/>
          <w:highlight w:val="white"/>
        </w:rPr>
        <w:t>，</w:t>
      </w:r>
      <w:r>
        <w:rPr>
          <w:rFonts w:ascii="新宋体" w:eastAsia="新宋体" w:cs="新宋体"/>
          <w:color w:val="0000FF"/>
          <w:kern w:val="0"/>
          <w:sz w:val="24"/>
          <w:szCs w:val="24"/>
          <w:highlight w:val="white"/>
        </w:rPr>
        <w:t>下载到本地的时间大概在</w:t>
      </w:r>
      <w:r>
        <w:rPr>
          <w:rFonts w:hint="eastAsia" w:ascii="新宋体" w:eastAsia="新宋体" w:cs="新宋体"/>
          <w:color w:val="0000FF"/>
          <w:kern w:val="0"/>
          <w:sz w:val="24"/>
          <w:szCs w:val="24"/>
        </w:rPr>
        <w:t>1</w:t>
      </w:r>
      <w:r>
        <w:rPr>
          <w:rFonts w:ascii="新宋体" w:eastAsia="新宋体" w:cs="新宋体"/>
          <w:color w:val="0000FF"/>
          <w:kern w:val="0"/>
          <w:sz w:val="24"/>
          <w:szCs w:val="24"/>
        </w:rPr>
        <w:t>8</w:t>
      </w:r>
      <w:r>
        <w:rPr>
          <w:rFonts w:hint="eastAsia" w:ascii="新宋体" w:eastAsia="新宋体" w:cs="新宋体"/>
          <w:color w:val="0000FF"/>
          <w:kern w:val="0"/>
          <w:sz w:val="24"/>
          <w:szCs w:val="24"/>
        </w:rPr>
        <w:t>:1</w:t>
      </w:r>
      <w:r>
        <w:rPr>
          <w:rFonts w:ascii="新宋体" w:eastAsia="新宋体" w:cs="新宋体"/>
          <w:color w:val="0000FF"/>
          <w:kern w:val="0"/>
          <w:sz w:val="24"/>
          <w:szCs w:val="24"/>
        </w:rPr>
        <w:t>0</w:t>
      </w:r>
      <w:r>
        <w:rPr>
          <w:rFonts w:hint="eastAsia" w:ascii="新宋体" w:eastAsia="新宋体" w:cs="新宋体"/>
          <w:color w:val="0000FF"/>
          <w:kern w:val="0"/>
          <w:sz w:val="24"/>
          <w:szCs w:val="24"/>
        </w:rPr>
        <w:t>-</w:t>
      </w:r>
      <w:r>
        <w:rPr>
          <w:rFonts w:ascii="新宋体" w:eastAsia="新宋体" w:cs="新宋体"/>
          <w:color w:val="0000FF"/>
          <w:kern w:val="0"/>
          <w:sz w:val="24"/>
          <w:szCs w:val="24"/>
        </w:rPr>
        <w:t>18</w:t>
      </w:r>
      <w:r>
        <w:rPr>
          <w:rFonts w:hint="eastAsia" w:ascii="新宋体" w:eastAsia="新宋体" w:cs="新宋体"/>
          <w:color w:val="0000FF"/>
          <w:kern w:val="0"/>
          <w:sz w:val="24"/>
          <w:szCs w:val="24"/>
        </w:rPr>
        <w:t>:2</w:t>
      </w:r>
      <w:r>
        <w:rPr>
          <w:rFonts w:ascii="新宋体" w:eastAsia="新宋体" w:cs="新宋体"/>
          <w:color w:val="0000FF"/>
          <w:kern w:val="0"/>
          <w:sz w:val="24"/>
          <w:szCs w:val="24"/>
        </w:rPr>
        <w:t>0之间</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905625" cy="1609725"/>
            <wp:effectExtent l="0" t="0" r="9525" b="9525"/>
            <wp:docPr id="9" name="图片 9" descr="C:\Users\david\AppData\Roaming\Tencent\Users\709239679\QQ\WinTemp\RichOle\)2UUCH5)P_TF95QM)C8J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david\AppData\Roaming\Tencent\Users\709239679\QQ\WinTemp\RichOle\)2UUCH5)P_TF95QM)C8JI@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905625" cy="1609725"/>
                    </a:xfrm>
                    <a:prstGeom prst="rect">
                      <a:avLst/>
                    </a:prstGeom>
                    <a:noFill/>
                    <a:ln>
                      <a:noFill/>
                    </a:ln>
                  </pic:spPr>
                </pic:pic>
              </a:graphicData>
            </a:graphic>
          </wp:inline>
        </w:drawing>
      </w:r>
    </w:p>
    <w:p>
      <w:pPr>
        <w:rPr>
          <w:rFonts w:ascii="新宋体" w:eastAsia="新宋体" w:cs="新宋体"/>
          <w:color w:val="0000FF"/>
          <w:kern w:val="0"/>
          <w:sz w:val="24"/>
          <w:szCs w:val="24"/>
        </w:rPr>
      </w:pPr>
    </w:p>
    <w:p>
      <w:pPr>
        <w:rPr>
          <w:rFonts w:ascii="新宋体" w:eastAsia="新宋体" w:cs="新宋体"/>
          <w:color w:val="0000FF"/>
          <w:kern w:val="0"/>
          <w:sz w:val="24"/>
          <w:szCs w:val="24"/>
        </w:rPr>
      </w:pPr>
    </w:p>
    <w:p>
      <w:pPr>
        <w:rPr>
          <w:sz w:val="28"/>
          <w:szCs w:val="28"/>
        </w:rPr>
      </w:pPr>
      <w:r>
        <w:rPr>
          <w:sz w:val="28"/>
          <w:szCs w:val="28"/>
        </w:rPr>
        <w:t>尝试下载结算价的时间是16</w:t>
      </w:r>
      <w:r>
        <w:rPr>
          <w:rFonts w:hint="eastAsia"/>
          <w:sz w:val="28"/>
          <w:szCs w:val="28"/>
        </w:rPr>
        <w:t>:3</w:t>
      </w:r>
      <w:r>
        <w:rPr>
          <w:sz w:val="28"/>
          <w:szCs w:val="28"/>
        </w:rPr>
        <w:t>0</w:t>
      </w:r>
      <w:r>
        <w:rPr>
          <w:rFonts w:hint="eastAsia"/>
          <w:sz w:val="28"/>
          <w:szCs w:val="28"/>
        </w:rPr>
        <w:t>，下载到本地的时间大概在1</w:t>
      </w:r>
      <w:r>
        <w:rPr>
          <w:sz w:val="28"/>
          <w:szCs w:val="28"/>
        </w:rPr>
        <w:t>6</w:t>
      </w:r>
      <w:r>
        <w:rPr>
          <w:rFonts w:hint="eastAsia"/>
          <w:sz w:val="28"/>
          <w:szCs w:val="28"/>
        </w:rPr>
        <w:t>:4</w:t>
      </w:r>
      <w:r>
        <w:rPr>
          <w:sz w:val="28"/>
          <w:szCs w:val="28"/>
        </w:rPr>
        <w:t>5到</w:t>
      </w:r>
      <w:r>
        <w:rPr>
          <w:rFonts w:hint="eastAsia"/>
          <w:sz w:val="28"/>
          <w:szCs w:val="28"/>
        </w:rPr>
        <w:t>1</w:t>
      </w:r>
      <w:r>
        <w:rPr>
          <w:sz w:val="28"/>
          <w:szCs w:val="28"/>
        </w:rPr>
        <w:t>6</w:t>
      </w:r>
      <w:r>
        <w:rPr>
          <w:rFonts w:hint="eastAsia"/>
          <w:sz w:val="28"/>
          <w:szCs w:val="28"/>
        </w:rPr>
        <w:t>:5</w:t>
      </w:r>
      <w:r>
        <w:rPr>
          <w:sz w:val="28"/>
          <w:szCs w:val="28"/>
        </w:rPr>
        <w:t>7左右</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86475" cy="1666875"/>
            <wp:effectExtent l="0" t="0" r="9525" b="9525"/>
            <wp:docPr id="11" name="图片 11" descr="C:\Users\david\AppData\Roaming\Tencent\Users\709239679\QQ\WinTemp\RichOle\CRMRCV2(Q`H09H}~IOL}T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avid\AppData\Roaming\Tencent\Users\709239679\QQ\WinTemp\RichOle\CRMRCV2(Q`H09H}~IOL}T_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086475" cy="1666875"/>
                    </a:xfrm>
                    <a:prstGeom prst="rect">
                      <a:avLst/>
                    </a:prstGeom>
                    <a:noFill/>
                    <a:ln>
                      <a:noFill/>
                    </a:ln>
                  </pic:spPr>
                </pic:pic>
              </a:graphicData>
            </a:graphic>
          </wp:inline>
        </w:drawing>
      </w:r>
    </w:p>
    <w:p>
      <w:pPr>
        <w:rPr>
          <w:sz w:val="28"/>
          <w:szCs w:val="28"/>
        </w:rPr>
      </w:pPr>
    </w:p>
    <w:p>
      <w:pPr>
        <w:rPr>
          <w:sz w:val="28"/>
          <w:szCs w:val="28"/>
        </w:rPr>
      </w:pPr>
      <w:r>
        <w:rPr>
          <w:sz w:val="28"/>
          <w:szCs w:val="28"/>
        </w:rPr>
        <w:t>尝试下载</w:t>
      </w:r>
      <w:r>
        <w:rPr>
          <w:rFonts w:hint="eastAsia"/>
          <w:sz w:val="28"/>
          <w:szCs w:val="28"/>
        </w:rPr>
        <w:t>5</w:t>
      </w:r>
      <w:r>
        <w:rPr>
          <w:sz w:val="28"/>
          <w:szCs w:val="28"/>
        </w:rPr>
        <w:t>93CSV的时间是</w:t>
      </w:r>
      <w:r>
        <w:rPr>
          <w:rFonts w:hint="eastAsia"/>
          <w:sz w:val="28"/>
          <w:szCs w:val="28"/>
        </w:rPr>
        <w:t>2</w:t>
      </w:r>
      <w:r>
        <w:rPr>
          <w:sz w:val="28"/>
          <w:szCs w:val="28"/>
        </w:rPr>
        <w:t>0</w:t>
      </w:r>
      <w:r>
        <w:rPr>
          <w:rFonts w:hint="eastAsia"/>
          <w:sz w:val="28"/>
          <w:szCs w:val="28"/>
        </w:rPr>
        <w:t>:3</w:t>
      </w:r>
      <w:r>
        <w:rPr>
          <w:sz w:val="28"/>
          <w:szCs w:val="28"/>
        </w:rPr>
        <w:t>0</w:t>
      </w:r>
      <w:r>
        <w:rPr>
          <w:rFonts w:hint="eastAsia"/>
          <w:sz w:val="28"/>
          <w:szCs w:val="28"/>
        </w:rPr>
        <w:t>，</w:t>
      </w:r>
      <w:r>
        <w:rPr>
          <w:sz w:val="28"/>
          <w:szCs w:val="28"/>
        </w:rPr>
        <w:t>下载到本地的时间大概是</w:t>
      </w:r>
      <w:r>
        <w:rPr>
          <w:rFonts w:hint="eastAsia"/>
          <w:sz w:val="28"/>
          <w:szCs w:val="28"/>
        </w:rPr>
        <w:t>2</w:t>
      </w:r>
      <w:r>
        <w:rPr>
          <w:sz w:val="28"/>
          <w:szCs w:val="28"/>
        </w:rPr>
        <w:t>0</w:t>
      </w:r>
      <w:r>
        <w:rPr>
          <w:rFonts w:hint="eastAsia"/>
          <w:sz w:val="28"/>
          <w:szCs w:val="28"/>
        </w:rPr>
        <w:t>:5</w:t>
      </w:r>
      <w:r>
        <w:rPr>
          <w:sz w:val="28"/>
          <w:szCs w:val="28"/>
        </w:rPr>
        <w:t>0</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858000" cy="247650"/>
            <wp:effectExtent l="0" t="0" r="0" b="0"/>
            <wp:docPr id="12" name="图片 12" descr="C:\Users\david\AppData\Roaming\Tencent\Users\709239679\QQ\WinTemp\RichOle\4%AI7T$T9QZR4U6~(HBQT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david\AppData\Roaming\Tencent\Users\709239679\QQ\WinTemp\RichOle\4%AI7T$T9QZR4U6~(HBQTG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858000" cy="247650"/>
                    </a:xfrm>
                    <a:prstGeom prst="rect">
                      <a:avLst/>
                    </a:prstGeom>
                    <a:noFill/>
                    <a:ln>
                      <a:noFill/>
                    </a:ln>
                  </pic:spPr>
                </pic:pic>
              </a:graphicData>
            </a:graphic>
          </wp:inline>
        </w:drawing>
      </w:r>
    </w:p>
    <w:p>
      <w:pPr>
        <w:rPr>
          <w:sz w:val="28"/>
          <w:szCs w:val="28"/>
        </w:rPr>
      </w:pPr>
    </w:p>
    <w:p>
      <w:pPr>
        <w:rPr>
          <w:sz w:val="28"/>
          <w:szCs w:val="28"/>
        </w:rPr>
      </w:pPr>
      <w:r>
        <w:rPr>
          <w:sz w:val="28"/>
          <w:szCs w:val="28"/>
        </w:rPr>
        <w:t>尝试下载</w:t>
      </w:r>
      <w:r>
        <w:rPr>
          <w:rFonts w:ascii="新宋体" w:eastAsia="新宋体" w:cs="新宋体"/>
          <w:color w:val="A31515"/>
          <w:kern w:val="0"/>
          <w:sz w:val="24"/>
          <w:szCs w:val="24"/>
          <w:highlight w:val="white"/>
        </w:rPr>
        <w:t>.s.pa2.zip</w:t>
      </w:r>
      <w:r>
        <w:rPr>
          <w:sz w:val="28"/>
          <w:szCs w:val="28"/>
        </w:rPr>
        <w:t>的时间是</w:t>
      </w:r>
      <w:r>
        <w:rPr>
          <w:rFonts w:hint="eastAsia"/>
          <w:sz w:val="28"/>
          <w:szCs w:val="28"/>
        </w:rPr>
        <w:t>1</w:t>
      </w:r>
      <w:r>
        <w:rPr>
          <w:sz w:val="28"/>
          <w:szCs w:val="28"/>
        </w:rPr>
        <w:t>8</w:t>
      </w:r>
      <w:r>
        <w:rPr>
          <w:rFonts w:hint="eastAsia"/>
          <w:sz w:val="28"/>
          <w:szCs w:val="28"/>
        </w:rPr>
        <w:t>:0</w:t>
      </w:r>
      <w:r>
        <w:rPr>
          <w:sz w:val="28"/>
          <w:szCs w:val="28"/>
        </w:rPr>
        <w:t>0</w:t>
      </w:r>
      <w:r>
        <w:rPr>
          <w:rFonts w:hint="eastAsia"/>
          <w:sz w:val="28"/>
          <w:szCs w:val="28"/>
        </w:rPr>
        <w:t>，</w:t>
      </w:r>
      <w:r>
        <w:rPr>
          <w:sz w:val="28"/>
          <w:szCs w:val="28"/>
        </w:rPr>
        <w:t>下载到本地的时间大概是</w:t>
      </w:r>
      <w:r>
        <w:rPr>
          <w:rFonts w:hint="eastAsia"/>
          <w:sz w:val="28"/>
          <w:szCs w:val="28"/>
        </w:rPr>
        <w:t>1</w:t>
      </w:r>
      <w:r>
        <w:rPr>
          <w:sz w:val="28"/>
          <w:szCs w:val="28"/>
        </w:rPr>
        <w:t>8</w:t>
      </w:r>
      <w:r>
        <w:rPr>
          <w:rFonts w:hint="eastAsia"/>
          <w:sz w:val="28"/>
          <w:szCs w:val="28"/>
        </w:rPr>
        <w:t>:1</w:t>
      </w:r>
      <w:r>
        <w:rPr>
          <w:sz w:val="28"/>
          <w:szCs w:val="28"/>
        </w:rPr>
        <w:t>0左右</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886575" cy="409575"/>
            <wp:effectExtent l="0" t="0" r="9525" b="9525"/>
            <wp:docPr id="13" name="图片 13" descr="C:\Users\david\AppData\Roaming\Tencent\Users\709239679\QQ\WinTemp\RichOle\RVX$[82XYEPIY4(8J9GSU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david\AppData\Roaming\Tencent\Users\709239679\QQ\WinTemp\RichOle\RVX$[82XYEPIY4(8J9GSU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886575" cy="409575"/>
                    </a:xfrm>
                    <a:prstGeom prst="rect">
                      <a:avLst/>
                    </a:prstGeom>
                    <a:noFill/>
                    <a:ln>
                      <a:noFill/>
                    </a:ln>
                  </pic:spPr>
                </pic:pic>
              </a:graphicData>
            </a:graphic>
          </wp:inline>
        </w:drawing>
      </w:r>
    </w:p>
    <w:p>
      <w:pPr>
        <w:rPr>
          <w:sz w:val="28"/>
          <w:szCs w:val="28"/>
        </w:rPr>
      </w:pPr>
      <w:r>
        <w:rPr>
          <w:rFonts w:hint="eastAsia"/>
          <w:sz w:val="28"/>
          <w:szCs w:val="28"/>
        </w:rPr>
        <w:t>尝试下载交易所的汇率的时间是1</w:t>
      </w:r>
      <w:r>
        <w:rPr>
          <w:sz w:val="28"/>
          <w:szCs w:val="28"/>
        </w:rPr>
        <w:t>3</w:t>
      </w:r>
      <w:r>
        <w:rPr>
          <w:rFonts w:hint="eastAsia"/>
          <w:sz w:val="28"/>
          <w:szCs w:val="28"/>
        </w:rPr>
        <w:t>:0</w:t>
      </w:r>
      <w:r>
        <w:rPr>
          <w:sz w:val="28"/>
          <w:szCs w:val="28"/>
        </w:rPr>
        <w:t>0</w:t>
      </w:r>
      <w:r>
        <w:rPr>
          <w:rFonts w:hint="eastAsia"/>
          <w:sz w:val="28"/>
          <w:szCs w:val="28"/>
        </w:rPr>
        <w:t>，</w:t>
      </w:r>
      <w:r>
        <w:rPr>
          <w:sz w:val="28"/>
          <w:szCs w:val="28"/>
        </w:rPr>
        <w:t>下载到本地的时间是</w:t>
      </w:r>
      <w:r>
        <w:rPr>
          <w:rFonts w:hint="eastAsia"/>
          <w:sz w:val="28"/>
          <w:szCs w:val="28"/>
        </w:rPr>
        <w:t>1</w:t>
      </w:r>
      <w:r>
        <w:rPr>
          <w:sz w:val="28"/>
          <w:szCs w:val="28"/>
        </w:rPr>
        <w:t>3</w:t>
      </w:r>
      <w:r>
        <w:rPr>
          <w:rFonts w:hint="eastAsia"/>
          <w:sz w:val="28"/>
          <w:szCs w:val="28"/>
        </w:rPr>
        <w:t>:0</w:t>
      </w:r>
      <w:r>
        <w:rPr>
          <w:sz w:val="28"/>
          <w:szCs w:val="28"/>
        </w:rPr>
        <w:t>0.</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972300" cy="247650"/>
            <wp:effectExtent l="0" t="0" r="0" b="0"/>
            <wp:docPr id="14" name="图片 14" descr="C:\Users\david\AppData\Roaming\Tencent\Users\709239679\QQ\WinTemp\RichOle\$YPN34M906UZOE[%~JLMW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david\AppData\Roaming\Tencent\Users\709239679\QQ\WinTemp\RichOle\$YPN34M906UZOE[%~JLMWO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972300" cy="247650"/>
                    </a:xfrm>
                    <a:prstGeom prst="rect">
                      <a:avLst/>
                    </a:prstGeom>
                    <a:noFill/>
                    <a:ln>
                      <a:noFill/>
                    </a:ln>
                  </pic:spPr>
                </pic:pic>
              </a:graphicData>
            </a:graphic>
          </wp:inline>
        </w:drawing>
      </w:r>
    </w:p>
    <w:p>
      <w:pPr>
        <w:rPr>
          <w:sz w:val="28"/>
          <w:szCs w:val="28"/>
        </w:rPr>
      </w:pPr>
    </w:p>
    <w:p>
      <w:pPr>
        <w:rPr>
          <w:rFonts w:ascii="新宋体" w:eastAsia="新宋体" w:cs="新宋体"/>
          <w:color w:val="000000"/>
          <w:kern w:val="0"/>
          <w:sz w:val="24"/>
          <w:szCs w:val="24"/>
        </w:rPr>
      </w:pPr>
      <w:r>
        <w:rPr>
          <w:sz w:val="28"/>
          <w:szCs w:val="28"/>
        </w:rPr>
        <w:t>尝试下载</w:t>
      </w:r>
      <w:r>
        <w:rPr>
          <w:rFonts w:ascii="新宋体" w:eastAsia="新宋体" w:cs="新宋体"/>
          <w:color w:val="000000"/>
          <w:kern w:val="0"/>
          <w:sz w:val="24"/>
          <w:szCs w:val="24"/>
          <w:highlight w:val="white"/>
        </w:rPr>
        <w:t>SgxSpan</w:t>
      </w:r>
      <w:r>
        <w:rPr>
          <w:rFonts w:hint="eastAsia" w:ascii="新宋体" w:eastAsia="新宋体" w:cs="新宋体"/>
          <w:color w:val="000000"/>
          <w:kern w:val="0"/>
          <w:sz w:val="24"/>
          <w:szCs w:val="24"/>
          <w:highlight w:val="white"/>
        </w:rPr>
        <w:t>、</w:t>
      </w:r>
      <w:r>
        <w:rPr>
          <w:rFonts w:ascii="新宋体" w:eastAsia="新宋体" w:cs="新宋体"/>
          <w:color w:val="000000"/>
          <w:kern w:val="0"/>
          <w:sz w:val="24"/>
          <w:szCs w:val="24"/>
          <w:highlight w:val="white"/>
        </w:rPr>
        <w:t>HKEXSpan</w:t>
      </w:r>
      <w:r>
        <w:rPr>
          <w:rFonts w:hint="eastAsia" w:ascii="新宋体" w:eastAsia="新宋体" w:cs="新宋体"/>
          <w:color w:val="000000"/>
          <w:kern w:val="0"/>
          <w:sz w:val="24"/>
          <w:szCs w:val="24"/>
          <w:highlight w:val="white"/>
        </w:rPr>
        <w:t>、</w:t>
      </w:r>
      <w:r>
        <w:rPr>
          <w:rFonts w:ascii="新宋体" w:eastAsia="新宋体" w:cs="新宋体"/>
          <w:color w:val="000000"/>
          <w:kern w:val="0"/>
          <w:sz w:val="24"/>
          <w:szCs w:val="24"/>
          <w:highlight w:val="white"/>
        </w:rPr>
        <w:t>APEXSpan的时间是</w:t>
      </w:r>
      <w:r>
        <w:rPr>
          <w:rFonts w:hint="eastAsia" w:ascii="新宋体" w:eastAsia="新宋体" w:cs="新宋体"/>
          <w:color w:val="000000"/>
          <w:kern w:val="0"/>
          <w:sz w:val="24"/>
          <w:szCs w:val="24"/>
        </w:rPr>
        <w:t>1</w:t>
      </w:r>
      <w:r>
        <w:rPr>
          <w:rFonts w:ascii="新宋体" w:eastAsia="新宋体" w:cs="新宋体"/>
          <w:color w:val="000000"/>
          <w:kern w:val="0"/>
          <w:sz w:val="24"/>
          <w:szCs w:val="24"/>
        </w:rPr>
        <w:t>3</w:t>
      </w:r>
      <w:r>
        <w:rPr>
          <w:rFonts w:hint="eastAsia" w:ascii="新宋体" w:eastAsia="新宋体" w:cs="新宋体"/>
          <w:color w:val="000000"/>
          <w:kern w:val="0"/>
          <w:sz w:val="24"/>
          <w:szCs w:val="24"/>
          <w:highlight w:val="white"/>
        </w:rPr>
        <w:t>:0</w:t>
      </w:r>
      <w:r>
        <w:rPr>
          <w:rFonts w:ascii="新宋体" w:eastAsia="新宋体" w:cs="新宋体"/>
          <w:color w:val="000000"/>
          <w:kern w:val="0"/>
          <w:sz w:val="24"/>
          <w:szCs w:val="24"/>
        </w:rPr>
        <w:t>5</w:t>
      </w:r>
      <w:r>
        <w:rPr>
          <w:rFonts w:hint="eastAsia" w:ascii="新宋体" w:eastAsia="新宋体" w:cs="新宋体"/>
          <w:color w:val="000000"/>
          <w:kern w:val="0"/>
          <w:sz w:val="24"/>
          <w:szCs w:val="24"/>
          <w:highlight w:val="white"/>
        </w:rPr>
        <w:t>，</w:t>
      </w:r>
      <w:r>
        <w:rPr>
          <w:rFonts w:ascii="新宋体" w:eastAsia="新宋体" w:cs="新宋体"/>
          <w:color w:val="000000"/>
          <w:kern w:val="0"/>
          <w:sz w:val="24"/>
          <w:szCs w:val="24"/>
          <w:highlight w:val="white"/>
        </w:rPr>
        <w:t>下载到本地的时间是</w:t>
      </w:r>
      <w:r>
        <w:rPr>
          <w:rFonts w:hint="eastAsia" w:ascii="新宋体" w:eastAsia="新宋体" w:cs="新宋体"/>
          <w:color w:val="000000"/>
          <w:kern w:val="0"/>
          <w:sz w:val="24"/>
          <w:szCs w:val="24"/>
        </w:rPr>
        <w:t>1</w:t>
      </w:r>
      <w:r>
        <w:rPr>
          <w:rFonts w:ascii="新宋体" w:eastAsia="新宋体" w:cs="新宋体"/>
          <w:color w:val="000000"/>
          <w:kern w:val="0"/>
          <w:sz w:val="24"/>
          <w:szCs w:val="24"/>
        </w:rPr>
        <w:t>3</w:t>
      </w:r>
      <w:r>
        <w:rPr>
          <w:rFonts w:hint="eastAsia" w:ascii="新宋体" w:eastAsia="新宋体" w:cs="新宋体"/>
          <w:color w:val="000000"/>
          <w:kern w:val="0"/>
          <w:sz w:val="24"/>
          <w:szCs w:val="24"/>
          <w:highlight w:val="white"/>
        </w:rPr>
        <w:t>:</w:t>
      </w:r>
      <w:r>
        <w:rPr>
          <w:rFonts w:ascii="新宋体" w:eastAsia="新宋体" w:cs="新宋体"/>
          <w:color w:val="000000"/>
          <w:kern w:val="0"/>
          <w:sz w:val="24"/>
          <w:szCs w:val="24"/>
          <w:highlight w:val="white"/>
        </w:rPr>
        <w:t>0</w:t>
      </w:r>
      <w:r>
        <w:rPr>
          <w:rFonts w:hint="eastAsia" w:ascii="新宋体" w:eastAsia="新宋体" w:cs="新宋体"/>
          <w:color w:val="000000"/>
          <w:kern w:val="0"/>
          <w:sz w:val="24"/>
          <w:szCs w:val="24"/>
          <w:highlight w:val="white"/>
        </w:rPr>
        <w:t>5</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991350" cy="676275"/>
            <wp:effectExtent l="0" t="0" r="0" b="9525"/>
            <wp:docPr id="15" name="图片 15" descr="C:\Users\david\AppData\Roaming\Tencent\Users\709239679\QQ\WinTemp\RichOle\~TJYGPX[A[[Z)8MOL7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david\AppData\Roaming\Tencent\Users\709239679\QQ\WinTemp\RichOle\~TJYGPX[A[[Z)8MOL7R@_]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991350" cy="676275"/>
                    </a:xfrm>
                    <a:prstGeom prst="rect">
                      <a:avLst/>
                    </a:prstGeom>
                    <a:noFill/>
                    <a:ln>
                      <a:noFill/>
                    </a:ln>
                  </pic:spPr>
                </pic:pic>
              </a:graphicData>
            </a:graphic>
          </wp:inline>
        </w:drawing>
      </w:r>
    </w:p>
    <w:p>
      <w:pPr>
        <w:rPr>
          <w:sz w:val="28"/>
          <w:szCs w:val="28"/>
        </w:rPr>
      </w:pPr>
      <w:r>
        <w:rPr>
          <w:rFonts w:hint="eastAsia"/>
          <w:sz w:val="28"/>
          <w:szCs w:val="28"/>
        </w:rPr>
        <w:t>尝试下载L</w:t>
      </w:r>
      <w:r>
        <w:rPr>
          <w:sz w:val="28"/>
          <w:szCs w:val="28"/>
        </w:rPr>
        <w:t>MESpan的时间是</w:t>
      </w:r>
      <w:r>
        <w:rPr>
          <w:rFonts w:hint="eastAsia"/>
          <w:sz w:val="28"/>
          <w:szCs w:val="28"/>
        </w:rPr>
        <w:t>1</w:t>
      </w:r>
      <w:r>
        <w:rPr>
          <w:sz w:val="28"/>
          <w:szCs w:val="28"/>
        </w:rPr>
        <w:t>6</w:t>
      </w:r>
      <w:r>
        <w:rPr>
          <w:rFonts w:hint="eastAsia"/>
          <w:sz w:val="28"/>
          <w:szCs w:val="28"/>
        </w:rPr>
        <w:t>:3</w:t>
      </w:r>
      <w:r>
        <w:rPr>
          <w:sz w:val="28"/>
          <w:szCs w:val="28"/>
        </w:rPr>
        <w:t>5</w:t>
      </w:r>
      <w:r>
        <w:rPr>
          <w:rFonts w:hint="eastAsia"/>
          <w:sz w:val="28"/>
          <w:szCs w:val="28"/>
        </w:rPr>
        <w:t>，</w:t>
      </w:r>
      <w:r>
        <w:rPr>
          <w:sz w:val="28"/>
          <w:szCs w:val="28"/>
        </w:rPr>
        <w:t>下载到本地的时间是</w:t>
      </w:r>
      <w:r>
        <w:rPr>
          <w:rFonts w:hint="eastAsia"/>
          <w:sz w:val="28"/>
          <w:szCs w:val="28"/>
        </w:rPr>
        <w:t>1</w:t>
      </w:r>
      <w:r>
        <w:rPr>
          <w:sz w:val="28"/>
          <w:szCs w:val="28"/>
        </w:rPr>
        <w:t>6</w:t>
      </w:r>
      <w:r>
        <w:rPr>
          <w:rFonts w:hint="eastAsia"/>
          <w:sz w:val="28"/>
          <w:szCs w:val="28"/>
        </w:rPr>
        <w:t>:3</w:t>
      </w:r>
      <w:r>
        <w:rPr>
          <w:sz w:val="28"/>
          <w:szCs w:val="28"/>
        </w:rPr>
        <w:t>5</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896100" cy="276225"/>
            <wp:effectExtent l="0" t="0" r="0" b="9525"/>
            <wp:docPr id="16" name="图片 16" descr="C:\Users\david\AppData\Roaming\Tencent\Users\709239679\QQ\WinTemp\RichOle\{__4E8$OLK1_1TED3SBUQ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david\AppData\Roaming\Tencent\Users\709239679\QQ\WinTemp\RichOle\{__4E8$OLK1_1TED3SBUQ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896100" cy="276225"/>
                    </a:xfrm>
                    <a:prstGeom prst="rect">
                      <a:avLst/>
                    </a:prstGeom>
                    <a:noFill/>
                    <a:ln>
                      <a:noFill/>
                    </a:ln>
                  </pic:spPr>
                </pic:pic>
              </a:graphicData>
            </a:graphic>
          </wp:inline>
        </w:drawing>
      </w:r>
    </w:p>
    <w:p>
      <w:pPr>
        <w:rPr>
          <w:sz w:val="28"/>
          <w:szCs w:val="28"/>
        </w:rPr>
      </w:pPr>
    </w:p>
    <w:p>
      <w:pPr>
        <w:widowControl/>
        <w:jc w:val="left"/>
        <w:rPr>
          <w:rFonts w:ascii="宋体" w:hAnsi="宋体" w:eastAsia="宋体" w:cs="宋体"/>
          <w:kern w:val="0"/>
          <w:sz w:val="24"/>
          <w:szCs w:val="24"/>
        </w:rPr>
      </w:pPr>
      <w:r>
        <w:rPr>
          <w:sz w:val="28"/>
          <w:szCs w:val="28"/>
        </w:rPr>
        <w:t>尝试下载.a.pa2.zip的是时间</w:t>
      </w:r>
      <w:r>
        <w:rPr>
          <w:rFonts w:hint="eastAsia"/>
          <w:sz w:val="28"/>
          <w:szCs w:val="28"/>
        </w:rPr>
        <w:t>1</w:t>
      </w:r>
      <w:r>
        <w:rPr>
          <w:sz w:val="28"/>
          <w:szCs w:val="28"/>
        </w:rPr>
        <w:t>0</w:t>
      </w:r>
      <w:r>
        <w:rPr>
          <w:rFonts w:hint="eastAsia"/>
          <w:sz w:val="28"/>
          <w:szCs w:val="28"/>
        </w:rPr>
        <w:t>:3</w:t>
      </w:r>
      <w:r>
        <w:rPr>
          <w:sz w:val="28"/>
          <w:szCs w:val="28"/>
        </w:rPr>
        <w:t>0</w:t>
      </w:r>
      <w:r>
        <w:rPr>
          <w:rFonts w:hint="eastAsia"/>
          <w:sz w:val="28"/>
          <w:szCs w:val="28"/>
        </w:rPr>
        <w:t>，</w:t>
      </w:r>
      <w:r>
        <w:rPr>
          <w:sz w:val="28"/>
          <w:szCs w:val="28"/>
        </w:rPr>
        <w:t>下载到本地的时间大概是</w:t>
      </w:r>
      <w:r>
        <w:rPr>
          <w:rFonts w:hint="eastAsia"/>
          <w:sz w:val="28"/>
          <w:szCs w:val="28"/>
        </w:rPr>
        <w:t>1</w:t>
      </w:r>
      <w:r>
        <w:rPr>
          <w:sz w:val="28"/>
          <w:szCs w:val="28"/>
        </w:rPr>
        <w:t>0</w:t>
      </w:r>
      <w:r>
        <w:rPr>
          <w:rFonts w:hint="eastAsia"/>
          <w:sz w:val="28"/>
          <w:szCs w:val="28"/>
        </w:rPr>
        <w:t>:4</w:t>
      </w:r>
      <w:r>
        <w:rPr>
          <w:sz w:val="28"/>
          <w:szCs w:val="28"/>
        </w:rPr>
        <w:t>0左右</w:t>
      </w:r>
      <w:r>
        <w:rPr>
          <w:rFonts w:ascii="宋体" w:hAnsi="宋体" w:eastAsia="宋体" w:cs="宋体"/>
          <w:kern w:val="0"/>
          <w:sz w:val="24"/>
          <w:szCs w:val="24"/>
        </w:rPr>
        <w:drawing>
          <wp:inline distT="0" distB="0" distL="0" distR="0">
            <wp:extent cx="6886575" cy="371475"/>
            <wp:effectExtent l="0" t="0" r="9525" b="9525"/>
            <wp:docPr id="17" name="图片 17" descr="C:\Users\david\AppData\Roaming\Tencent\Users\709239679\QQ\WinTemp\RichOle\9FFTWT`(01EM2Z1BD7F`F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david\AppData\Roaming\Tencent\Users\709239679\QQ\WinTemp\RichOle\9FFTWT`(01EM2Z1BD7F`FP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886575" cy="371475"/>
                    </a:xfrm>
                    <a:prstGeom prst="rect">
                      <a:avLst/>
                    </a:prstGeom>
                    <a:noFill/>
                    <a:ln>
                      <a:noFill/>
                    </a:ln>
                  </pic:spPr>
                </pic:pic>
              </a:graphicData>
            </a:graphic>
          </wp:inline>
        </w:drawing>
      </w:r>
    </w:p>
    <w:p>
      <w:pPr>
        <w:rPr>
          <w:sz w:val="28"/>
          <w:szCs w:val="28"/>
        </w:rPr>
      </w:pPr>
    </w:p>
    <w:p>
      <w:pPr>
        <w:rPr>
          <w:sz w:val="28"/>
          <w:szCs w:val="28"/>
        </w:rPr>
      </w:pPr>
      <w:r>
        <w:rPr>
          <w:sz w:val="28"/>
          <w:szCs w:val="28"/>
        </w:rPr>
        <w:t>尝试下载早期结算价的时间是</w:t>
      </w:r>
      <w:r>
        <w:rPr>
          <w:rFonts w:hint="eastAsia"/>
          <w:sz w:val="28"/>
          <w:szCs w:val="28"/>
        </w:rPr>
        <w:t>1</w:t>
      </w:r>
      <w:r>
        <w:rPr>
          <w:sz w:val="28"/>
          <w:szCs w:val="28"/>
        </w:rPr>
        <w:t>5</w:t>
      </w:r>
      <w:r>
        <w:rPr>
          <w:rFonts w:hint="eastAsia"/>
          <w:sz w:val="28"/>
          <w:szCs w:val="28"/>
        </w:rPr>
        <w:t>:3</w:t>
      </w:r>
      <w:r>
        <w:rPr>
          <w:sz w:val="28"/>
          <w:szCs w:val="28"/>
        </w:rPr>
        <w:t>0</w:t>
      </w:r>
      <w:r>
        <w:rPr>
          <w:rFonts w:hint="eastAsia"/>
          <w:sz w:val="28"/>
          <w:szCs w:val="28"/>
        </w:rPr>
        <w:t>，</w:t>
      </w:r>
      <w:r>
        <w:rPr>
          <w:sz w:val="28"/>
          <w:szCs w:val="28"/>
        </w:rPr>
        <w:t>下载到本地的时间如下</w:t>
      </w:r>
      <w:r>
        <w:rPr>
          <w:rFonts w:hint="eastAsia"/>
          <w:sz w:val="28"/>
          <w:szCs w:val="28"/>
        </w:rPr>
        <w:t>：</w:t>
      </w:r>
    </w:p>
    <w:p>
      <w:pPr>
        <w:rPr>
          <w:sz w:val="28"/>
          <w:szCs w:val="28"/>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667500" cy="1257300"/>
            <wp:effectExtent l="0" t="0" r="0" b="0"/>
            <wp:docPr id="18" name="图片 18" descr="C:\Users\david\AppData\Roaming\Tencent\Users\709239679\QQ\WinTemp\RichOle\%~D(H5%NUN6L]1IYRH4U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david\AppData\Roaming\Tencent\Users\709239679\QQ\WinTemp\RichOle\%~D(H5%NUN6L]1IYRH4UL)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667500" cy="1257300"/>
                    </a:xfrm>
                    <a:prstGeom prst="rect">
                      <a:avLst/>
                    </a:prstGeom>
                    <a:noFill/>
                    <a:ln>
                      <a:noFill/>
                    </a:ln>
                  </pic:spPr>
                </pic:pic>
              </a:graphicData>
            </a:graphic>
          </wp:inline>
        </w:drawing>
      </w:r>
    </w:p>
    <w:p>
      <w:pPr>
        <w:rPr>
          <w:sz w:val="28"/>
          <w:szCs w:val="28"/>
        </w:rPr>
      </w:pPr>
    </w:p>
    <w:p>
      <w:pPr>
        <w:rPr>
          <w:sz w:val="28"/>
          <w:szCs w:val="28"/>
        </w:rPr>
      </w:pPr>
    </w:p>
    <w:p>
      <w:pPr>
        <w:widowControl/>
        <w:jc w:val="left"/>
        <w:rPr>
          <w:rFonts w:ascii="宋体" w:hAnsi="宋体" w:eastAsia="宋体" w:cs="宋体"/>
          <w:kern w:val="0"/>
          <w:sz w:val="24"/>
          <w:szCs w:val="24"/>
        </w:rPr>
      </w:pPr>
      <w:r>
        <w:rPr>
          <w:sz w:val="28"/>
          <w:szCs w:val="28"/>
        </w:rPr>
        <w:t>每天凌晨</w:t>
      </w:r>
      <w:r>
        <w:rPr>
          <w:rFonts w:hint="eastAsia"/>
          <w:sz w:val="28"/>
          <w:szCs w:val="28"/>
        </w:rPr>
        <w:t>3、4点钟生成的</w:t>
      </w:r>
      <w:r>
        <w:rPr>
          <w:rFonts w:ascii="宋体" w:hAnsi="宋体" w:eastAsia="宋体" w:cs="宋体"/>
          <w:kern w:val="0"/>
          <w:sz w:val="24"/>
          <w:szCs w:val="24"/>
        </w:rPr>
        <w:drawing>
          <wp:inline distT="0" distB="0" distL="0" distR="0">
            <wp:extent cx="7696200" cy="457200"/>
            <wp:effectExtent l="0" t="0" r="0" b="0"/>
            <wp:docPr id="19" name="图片 19" descr="C:\Users\david\AppData\Roaming\Tencent\Users\709239679\QQ\WinTemp\RichOle\L[_[HS~AQ~[XCM1T]WYQ8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david\AppData\Roaming\Tencent\Users\709239679\QQ\WinTemp\RichOle\L[_[HS~AQ~[XCM1T]WYQ8J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7696200" cy="457200"/>
                    </a:xfrm>
                    <a:prstGeom prst="rect">
                      <a:avLst/>
                    </a:prstGeom>
                    <a:noFill/>
                    <a:ln>
                      <a:noFill/>
                    </a:ln>
                  </pic:spPr>
                </pic:pic>
              </a:graphicData>
            </a:graphic>
          </wp:inline>
        </w:drawing>
      </w:r>
    </w:p>
    <w:p>
      <w:pPr>
        <w:rPr>
          <w:sz w:val="28"/>
          <w:szCs w:val="28"/>
        </w:rPr>
      </w:pPr>
      <w:r>
        <w:rPr>
          <w:rFonts w:hint="eastAsia"/>
          <w:sz w:val="28"/>
          <w:szCs w:val="28"/>
        </w:rPr>
        <w:t>是日中有新合约的时候从zip文件中解压出来的</w:t>
      </w:r>
    </w:p>
    <w:p>
      <w:pPr>
        <w:rPr>
          <w:sz w:val="28"/>
          <w:szCs w:val="28"/>
        </w:rPr>
      </w:pPr>
    </w:p>
    <w:p>
      <w:r>
        <w:t>首先是按照这个上手下面的position account进行平仓，如果position account 是speculative account, 就可以自动平仓。 但如果这个position account 是omnibus account（类似于DAHK001),如果我们知道这个position account 下面的business unit, 就可以按照 business unit 进行平仓。如果不知道这个position account 下面的business unit， 那就没办法在这个omnibus position account上进行自动平仓，需要在手动关掉。</w:t>
      </w:r>
    </w:p>
    <w:p/>
    <w:p/>
    <w:p>
      <w:r>
        <w:t>客户日结单费用</w:t>
      </w:r>
      <w:r>
        <w:rPr>
          <w:rFonts w:hint="eastAsia"/>
        </w:rPr>
        <w:t>：</w:t>
      </w:r>
      <w:r>
        <w:t>broker费用</w:t>
      </w:r>
      <w:r>
        <w:rPr>
          <w:rFonts w:hint="eastAsia"/>
        </w:rPr>
        <w:t>+</w:t>
      </w:r>
      <w:r>
        <w:t>clientcommission</w:t>
      </w:r>
      <w:r>
        <w:rPr>
          <w:rFonts w:hint="eastAsia"/>
        </w:rPr>
        <w:t>+</w:t>
      </w:r>
      <w:r>
        <w:t>exchangfee</w:t>
      </w:r>
    </w:p>
    <w:p>
      <w:r>
        <w:t>BrokerReport费用</w:t>
      </w:r>
      <w:r>
        <w:rPr>
          <w:rFonts w:hint="eastAsia"/>
        </w:rPr>
        <w:t>：</w:t>
      </w:r>
      <w:r>
        <w:t>broker费用</w:t>
      </w:r>
      <w:r>
        <w:rPr>
          <w:rFonts w:hint="eastAsia"/>
        </w:rPr>
        <w:t>+</w:t>
      </w:r>
      <w:r>
        <w:t>exchangfee</w:t>
      </w:r>
      <w:r>
        <w:rPr>
          <w:rFonts w:hint="eastAsia"/>
        </w:rPr>
        <w:t>+</w:t>
      </w:r>
      <w:r>
        <w:t>licensefee</w:t>
      </w:r>
    </w:p>
    <w:p/>
    <w:p/>
    <w:p>
      <w:r>
        <w:t>费用组里捆绑逻辑</w:t>
      </w:r>
    </w:p>
    <w:p>
      <w:pPr>
        <w:pStyle w:val="19"/>
        <w:numPr>
          <w:ilvl w:val="0"/>
          <w:numId w:val="6"/>
        </w:numPr>
        <w:ind w:firstLineChars="0"/>
      </w:pPr>
      <w:r>
        <w:rPr>
          <w:rFonts w:hint="eastAsia"/>
        </w:rPr>
        <w:t>为Y的费用组不能和为N</w:t>
      </w:r>
      <w:r>
        <w:t>的费用组一起捆绑到</w:t>
      </w:r>
      <w:r>
        <w:rPr>
          <w:rFonts w:hint="eastAsia"/>
        </w:rPr>
        <w:t>Account上</w:t>
      </w:r>
    </w:p>
    <w:p>
      <w:pPr>
        <w:pStyle w:val="19"/>
        <w:numPr>
          <w:ilvl w:val="0"/>
          <w:numId w:val="6"/>
        </w:numPr>
        <w:ind w:firstLineChars="0"/>
        <w:rPr>
          <w:sz w:val="28"/>
          <w:szCs w:val="28"/>
        </w:rPr>
      </w:pPr>
      <w:r>
        <w:rPr>
          <w:sz w:val="28"/>
          <w:szCs w:val="28"/>
        </w:rPr>
        <w:t>多个为</w:t>
      </w:r>
      <w:r>
        <w:rPr>
          <w:rFonts w:hint="eastAsia"/>
          <w:sz w:val="28"/>
          <w:szCs w:val="28"/>
        </w:rPr>
        <w:t>N的费用组里如果有相同的产品，不能一起捆绑到Account上</w:t>
      </w:r>
    </w:p>
    <w:p>
      <w:pPr>
        <w:rPr>
          <w:sz w:val="28"/>
          <w:szCs w:val="28"/>
        </w:rPr>
      </w:pPr>
      <w:r>
        <w:rPr>
          <w:rFonts w:hint="eastAsia"/>
          <w:sz w:val="28"/>
          <w:szCs w:val="28"/>
        </w:rPr>
        <w:t>G</w:t>
      </w:r>
      <w:r>
        <w:rPr>
          <w:sz w:val="28"/>
          <w:szCs w:val="28"/>
        </w:rPr>
        <w:t>C:黄金</w:t>
      </w:r>
      <w:r>
        <w:rPr>
          <w:rFonts w:hint="eastAsia"/>
          <w:sz w:val="28"/>
          <w:szCs w:val="28"/>
        </w:rPr>
        <w:t>，C</w:t>
      </w:r>
      <w:r>
        <w:rPr>
          <w:sz w:val="28"/>
          <w:szCs w:val="28"/>
        </w:rPr>
        <w:t>L:原油</w:t>
      </w:r>
      <w:r>
        <w:rPr>
          <w:rFonts w:hint="eastAsia"/>
          <w:sz w:val="28"/>
          <w:szCs w:val="28"/>
        </w:rPr>
        <w:t>，N</w:t>
      </w:r>
      <w:r>
        <w:rPr>
          <w:sz w:val="28"/>
          <w:szCs w:val="28"/>
        </w:rPr>
        <w:t>Q</w:t>
      </w:r>
      <w:r>
        <w:rPr>
          <w:rFonts w:hint="eastAsia"/>
          <w:sz w:val="28"/>
          <w:szCs w:val="28"/>
        </w:rPr>
        <w:t>：</w:t>
      </w:r>
      <w:r>
        <w:rPr>
          <w:sz w:val="28"/>
          <w:szCs w:val="28"/>
        </w:rPr>
        <w:t>小纳指</w:t>
      </w:r>
      <w:r>
        <w:rPr>
          <w:rFonts w:hint="eastAsia"/>
          <w:sz w:val="28"/>
          <w:szCs w:val="28"/>
        </w:rPr>
        <w:t>1</w:t>
      </w:r>
      <w:r>
        <w:rPr>
          <w:sz w:val="28"/>
          <w:szCs w:val="28"/>
        </w:rPr>
        <w:t>00</w:t>
      </w:r>
      <w:r>
        <w:rPr>
          <w:rFonts w:hint="eastAsia"/>
          <w:sz w:val="28"/>
          <w:szCs w:val="28"/>
        </w:rPr>
        <w:t>，E</w:t>
      </w:r>
      <w:r>
        <w:rPr>
          <w:sz w:val="28"/>
          <w:szCs w:val="28"/>
        </w:rPr>
        <w:t>S:小标普</w:t>
      </w:r>
      <w:r>
        <w:rPr>
          <w:rFonts w:hint="eastAsia"/>
          <w:sz w:val="28"/>
          <w:szCs w:val="28"/>
        </w:rPr>
        <w:t>5</w:t>
      </w:r>
      <w:r>
        <w:rPr>
          <w:sz w:val="28"/>
          <w:szCs w:val="28"/>
        </w:rPr>
        <w:t>00</w:t>
      </w:r>
      <w:r>
        <w:rPr>
          <w:rFonts w:hint="eastAsia"/>
          <w:sz w:val="28"/>
          <w:szCs w:val="28"/>
        </w:rPr>
        <w:t>，H</w:t>
      </w:r>
      <w:r>
        <w:rPr>
          <w:sz w:val="28"/>
          <w:szCs w:val="28"/>
        </w:rPr>
        <w:t>G:铜</w:t>
      </w:r>
      <w:r>
        <w:rPr>
          <w:rFonts w:hint="eastAsia"/>
          <w:sz w:val="28"/>
          <w:szCs w:val="28"/>
        </w:rPr>
        <w:t>,</w:t>
      </w:r>
      <w:r>
        <w:rPr>
          <w:sz w:val="28"/>
          <w:szCs w:val="28"/>
        </w:rPr>
        <w:t>SI:白银</w:t>
      </w:r>
      <w:r>
        <w:rPr>
          <w:rFonts w:hint="eastAsia"/>
          <w:sz w:val="28"/>
          <w:szCs w:val="28"/>
        </w:rPr>
        <w:t>，Y</w:t>
      </w:r>
      <w:r>
        <w:rPr>
          <w:sz w:val="28"/>
          <w:szCs w:val="28"/>
        </w:rPr>
        <w:t>M:小道指</w:t>
      </w:r>
    </w:p>
    <w:p>
      <w:pPr>
        <w:rPr>
          <w:sz w:val="28"/>
          <w:szCs w:val="28"/>
        </w:rPr>
      </w:pPr>
    </w:p>
    <w:p>
      <w:pPr>
        <w:rPr>
          <w:sz w:val="28"/>
          <w:szCs w:val="28"/>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580890" cy="6590665"/>
            <wp:effectExtent l="0" t="0" r="0" b="635"/>
            <wp:docPr id="8" name="图片 8" descr="C:\Users\david\AppData\Roaming\Tencent\Users\709239679\QQ\WinTemp\RichOle\Z[UL0H)}]X1%MJII]9MD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david\AppData\Roaming\Tencent\Users\709239679\QQ\WinTemp\RichOle\Z[UL0H)}]X1%MJII]9MDT}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80890" cy="6590665"/>
                    </a:xfrm>
                    <a:prstGeom prst="rect">
                      <a:avLst/>
                    </a:prstGeom>
                    <a:noFill/>
                    <a:ln>
                      <a:noFill/>
                    </a:ln>
                  </pic:spPr>
                </pic:pic>
              </a:graphicData>
            </a:graphic>
          </wp:inline>
        </w:drawing>
      </w:r>
    </w:p>
    <w:p>
      <w:pPr>
        <w:rPr>
          <w:sz w:val="28"/>
          <w:szCs w:val="28"/>
        </w:rPr>
      </w:pPr>
    </w:p>
    <w:p>
      <w:pPr>
        <w:rPr>
          <w:sz w:val="28"/>
          <w:szCs w:val="28"/>
        </w:rPr>
      </w:pPr>
    </w:p>
    <w:p>
      <w:pPr>
        <w:spacing w:line="360" w:lineRule="auto"/>
        <w:ind w:firstLine="420" w:firstLineChars="200"/>
        <w:rPr>
          <w:rFonts w:ascii="Arial" w:hAnsi="Arial" w:cs="Arial"/>
        </w:rPr>
      </w:pPr>
      <w:r>
        <w:rPr>
          <w:rFonts w:hint="eastAsia" w:ascii="Arial" w:hAnsi="Arial" w:cs="Arial"/>
        </w:rPr>
        <w:t>CGM是报告账户所有人的交易标的持仓仓位，即将每个账户实际所有人在当日的每个交易标的上多头与空头成交记录分别累计后进行对冲，再分别加上盘前的多头与空头仓位得最终的持仓信息。</w:t>
      </w:r>
    </w:p>
    <w:p>
      <w:pPr>
        <w:rPr>
          <w:sz w:val="28"/>
          <w:szCs w:val="28"/>
        </w:rPr>
      </w:pPr>
    </w:p>
    <w:p>
      <w:pPr>
        <w:rPr>
          <w:sz w:val="28"/>
          <w:szCs w:val="28"/>
        </w:rPr>
      </w:pPr>
    </w:p>
    <w:p>
      <w:r>
        <w:rPr>
          <w:rFonts w:hint="eastAsia"/>
        </w:rPr>
        <w:t>根据2.5 CGM的计算逻辑，在CGM的计算结果基础上，将属于相同TMF的账户所有人的相同交易合约的多空仓位分别进行累计，即得到PCS中Customer</w:t>
      </w:r>
      <w:r>
        <w:t>账户</w:t>
      </w:r>
      <w:r>
        <w:rPr>
          <w:rFonts w:hint="eastAsia"/>
        </w:rPr>
        <w:t>的计算结果。如果存在House账户下的持仓，直接基于tag50和交易合约的基础上分别计算出多方仓位之和与空方仓位之和，并将记录加入PCS文件。</w:t>
      </w:r>
    </w:p>
    <w:p>
      <w:pPr>
        <w:rPr>
          <w:sz w:val="28"/>
          <w:szCs w:val="28"/>
        </w:rPr>
      </w:pPr>
    </w:p>
    <w:p>
      <w:pPr>
        <w:spacing w:line="360" w:lineRule="auto"/>
        <w:ind w:firstLine="400" w:firstLineChars="200"/>
      </w:pPr>
      <w:r>
        <w:rPr>
          <w:rFonts w:hint="eastAsia"/>
          <w:sz w:val="20"/>
          <w:szCs w:val="20"/>
        </w:rPr>
        <w:t>CME接收到CMF上传的PCS后，会生成Trade Register Report供CMF下载，内容包含每个合约的最终仓位，当日的盯市盈亏，以及对应的当日的成交明细及市值变动。</w:t>
      </w:r>
    </w:p>
    <w:p>
      <w:pPr>
        <w:rPr>
          <w:sz w:val="28"/>
          <w:szCs w:val="28"/>
        </w:rPr>
      </w:pPr>
    </w:p>
    <w:p>
      <w:pPr>
        <w:spacing w:line="360" w:lineRule="auto"/>
        <w:rPr>
          <w:sz w:val="20"/>
          <w:szCs w:val="20"/>
        </w:rPr>
      </w:pPr>
      <w:r>
        <w:rPr>
          <w:sz w:val="20"/>
          <w:szCs w:val="20"/>
        </w:rPr>
        <w:t>SMTM Amt = Today’s Settlement Price – yesterday’s Settlement Price</w:t>
      </w:r>
    </w:p>
    <w:p>
      <w:pPr>
        <w:spacing w:line="360" w:lineRule="auto"/>
        <w:rPr>
          <w:sz w:val="20"/>
          <w:szCs w:val="20"/>
        </w:rPr>
      </w:pPr>
      <w:r>
        <w:rPr>
          <w:sz w:val="20"/>
          <w:szCs w:val="20"/>
        </w:rPr>
        <w:t>TVAR = Today’s Settlement Price – Open Price</w:t>
      </w:r>
    </w:p>
    <w:p>
      <w:pPr>
        <w:spacing w:line="360" w:lineRule="auto"/>
        <w:rPr>
          <w:sz w:val="20"/>
          <w:szCs w:val="20"/>
        </w:rPr>
      </w:pPr>
      <w:r>
        <w:rPr>
          <w:sz w:val="20"/>
          <w:szCs w:val="20"/>
        </w:rPr>
        <w:t>FMTM = SMTM + TVAR</w:t>
      </w:r>
    </w:p>
    <w:p>
      <w:pPr>
        <w:spacing w:line="360" w:lineRule="auto"/>
        <w:ind w:firstLine="400" w:firstLineChars="200"/>
        <w:rPr>
          <w:sz w:val="20"/>
          <w:szCs w:val="20"/>
        </w:rPr>
      </w:pPr>
      <w:r>
        <w:rPr>
          <w:rFonts w:hint="eastAsia"/>
          <w:sz w:val="20"/>
          <w:szCs w:val="20"/>
        </w:rPr>
        <w:t>当日的成交明细部分与Trade Capture Report 类似，不同处如下：</w:t>
      </w:r>
    </w:p>
    <w:p>
      <w:pPr>
        <w:spacing w:line="360" w:lineRule="auto"/>
        <w:ind w:firstLine="400" w:firstLineChars="200"/>
        <w:rPr>
          <w:sz w:val="20"/>
          <w:szCs w:val="20"/>
        </w:rPr>
      </w:pPr>
      <w:r>
        <w:rPr>
          <w:rFonts w:hint="eastAsia"/>
          <w:sz w:val="20"/>
          <w:szCs w:val="20"/>
        </w:rPr>
        <w:t>MsgEvt</w:t>
      </w:r>
      <w:r>
        <w:rPr>
          <w:sz w:val="20"/>
          <w:szCs w:val="20"/>
        </w:rPr>
        <w:t>Src = ‘REG’</w:t>
      </w:r>
    </w:p>
    <w:p>
      <w:pPr>
        <w:spacing w:line="360" w:lineRule="auto"/>
        <w:ind w:firstLine="400" w:firstLineChars="200"/>
        <w:rPr>
          <w:sz w:val="20"/>
          <w:szCs w:val="20"/>
        </w:rPr>
      </w:pPr>
      <w:r>
        <w:rPr>
          <w:sz w:val="20"/>
          <w:szCs w:val="20"/>
        </w:rPr>
        <w:t>增加AgrsrInd</w:t>
      </w:r>
      <w:r>
        <w:rPr>
          <w:rFonts w:hint="eastAsia"/>
          <w:sz w:val="20"/>
          <w:szCs w:val="20"/>
        </w:rPr>
        <w:t>：</w:t>
      </w:r>
      <w:r>
        <w:rPr>
          <w:sz w:val="20"/>
          <w:szCs w:val="20"/>
        </w:rPr>
        <w:t>Aggressor Indicator  (N = Order initiator is passive Y = Order initiator is aggressor)</w:t>
      </w:r>
    </w:p>
    <w:p>
      <w:pPr>
        <w:spacing w:line="360" w:lineRule="auto"/>
        <w:ind w:firstLine="400" w:firstLineChars="200"/>
        <w:rPr>
          <w:sz w:val="20"/>
          <w:szCs w:val="20"/>
        </w:rPr>
      </w:pPr>
      <w:r>
        <w:rPr>
          <w:sz w:val="20"/>
          <w:szCs w:val="20"/>
        </w:rPr>
        <w:t>增加AllocInd</w:t>
      </w:r>
      <w:r>
        <w:rPr>
          <w:rFonts w:hint="eastAsia"/>
          <w:sz w:val="20"/>
          <w:szCs w:val="20"/>
        </w:rPr>
        <w:t>：</w:t>
      </w:r>
      <w:r>
        <w:rPr>
          <w:sz w:val="20"/>
          <w:szCs w:val="20"/>
        </w:rPr>
        <w:t>Allocation Indicator  (0 = Allocation not required 1 = Allocation required (give-up trade) allocation information not provided (incomplete</w:t>
      </w:r>
      <w:r>
        <w:rPr>
          <w:rFonts w:hint="eastAsia"/>
          <w:sz w:val="20"/>
          <w:szCs w:val="20"/>
        </w:rPr>
        <w:t>)</w:t>
      </w:r>
    </w:p>
    <w:p>
      <w:pPr>
        <w:spacing w:line="360" w:lineRule="auto"/>
        <w:ind w:firstLine="400" w:firstLineChars="200"/>
        <w:rPr>
          <w:sz w:val="20"/>
          <w:szCs w:val="20"/>
        </w:rPr>
      </w:pPr>
      <w:r>
        <w:rPr>
          <w:sz w:val="20"/>
          <w:szCs w:val="20"/>
        </w:rPr>
        <w:t>所有在该合约下的成交记录中的</w:t>
      </w:r>
      <w:r>
        <w:rPr>
          <w:rFonts w:hint="eastAsia"/>
          <w:sz w:val="20"/>
          <w:szCs w:val="20"/>
        </w:rPr>
        <w:t>TVAR amount相加之和等于PosRpt中的 TVAR</w:t>
      </w:r>
      <w:r>
        <w:rPr>
          <w:sz w:val="20"/>
          <w:szCs w:val="20"/>
        </w:rPr>
        <w:t xml:space="preserve"> Amount.</w:t>
      </w:r>
    </w:p>
    <w:p>
      <w:pPr>
        <w:spacing w:line="360" w:lineRule="auto"/>
        <w:rPr>
          <w:sz w:val="20"/>
          <w:szCs w:val="20"/>
        </w:rPr>
      </w:pPr>
      <w:r>
        <w:rPr>
          <w:rFonts w:hint="eastAsia"/>
          <w:sz w:val="20"/>
          <w:szCs w:val="20"/>
        </w:rPr>
        <w:t>CMF解析接收到的Trade</w:t>
      </w:r>
      <w:r>
        <w:rPr>
          <w:sz w:val="20"/>
          <w:szCs w:val="20"/>
        </w:rPr>
        <w:t xml:space="preserve"> Register Report</w:t>
      </w:r>
      <w:r>
        <w:rPr>
          <w:rFonts w:hint="eastAsia"/>
          <w:sz w:val="20"/>
          <w:szCs w:val="20"/>
        </w:rPr>
        <w:t>，与清算系统的成交信息比对，如果存在差异，则在对账日志中记录不一致的成交信息。清算人员可以在清算系统中查询相关信息，并根据TradeID查询交易系统的成交记录，比对后决定是否导入清算系统。并在第二天开盘前登录CME</w:t>
      </w:r>
      <w:r>
        <w:rPr>
          <w:sz w:val="20"/>
          <w:szCs w:val="20"/>
        </w:rPr>
        <w:t>网站</w:t>
      </w:r>
      <w:r>
        <w:rPr>
          <w:rFonts w:hint="eastAsia"/>
          <w:sz w:val="20"/>
          <w:szCs w:val="20"/>
        </w:rPr>
        <w:t>，</w:t>
      </w:r>
      <w:r>
        <w:rPr>
          <w:sz w:val="20"/>
          <w:szCs w:val="20"/>
        </w:rPr>
        <w:t>调整SOD仓位</w:t>
      </w:r>
      <w:r>
        <w:rPr>
          <w:rFonts w:hint="eastAsia"/>
          <w:sz w:val="20"/>
          <w:szCs w:val="20"/>
        </w:rPr>
        <w:t>。</w:t>
      </w:r>
    </w:p>
    <w:p>
      <w:pPr>
        <w:rPr>
          <w:sz w:val="28"/>
          <w:szCs w:val="28"/>
        </w:rPr>
      </w:pPr>
    </w:p>
    <w:p>
      <w:pPr>
        <w:rPr>
          <w:sz w:val="28"/>
          <w:szCs w:val="28"/>
        </w:rPr>
      </w:pPr>
    </w:p>
    <w:p>
      <w:r>
        <w:rPr>
          <w:rFonts w:hint="eastAsia"/>
        </w:rPr>
        <w:t>清算会员完成基础信息的维护，如下载CME关于活跃合约的文件并保存，维护</w:t>
      </w:r>
      <w:ins w:id="0" w:author="Elizabeth" w:date="2018-01-23T18:15:00Z">
        <w:r>
          <w:rPr/>
          <w:t>清算客户</w:t>
        </w:r>
      </w:ins>
      <w:r>
        <w:t>提供的账户</w:t>
      </w:r>
      <w:r>
        <w:rPr>
          <w:rFonts w:hint="eastAsia"/>
        </w:rPr>
        <w:t>所有</w:t>
      </w:r>
      <w:r>
        <w:t>人信息与</w:t>
      </w:r>
      <w:r>
        <w:rPr>
          <w:rFonts w:hint="eastAsia"/>
        </w:rPr>
        <w:t>Tag50之间的对应关系等。</w:t>
      </w:r>
    </w:p>
    <w:p>
      <w:pPr>
        <w:spacing w:line="360" w:lineRule="auto"/>
      </w:pPr>
      <w:r>
        <w:t xml:space="preserve">2. </w:t>
      </w:r>
      <w:r>
        <w:rPr>
          <w:rFonts w:hint="eastAsia"/>
        </w:rPr>
        <w:t>清算会员盘中通过MQ连接实时接收CME传送的成交信息，保存至清算系统中的记账数据表，据此生成CME要求的PCS</w:t>
      </w:r>
      <w:r>
        <w:t>/</w:t>
      </w:r>
      <w:r>
        <w:rPr>
          <w:rFonts w:hint="eastAsia"/>
        </w:rPr>
        <w:t>CGM文件并上传至CME</w:t>
      </w:r>
      <w:r>
        <w:t>规定的</w:t>
      </w:r>
      <w:r>
        <w:rPr>
          <w:rFonts w:hint="eastAsia"/>
        </w:rPr>
        <w:t>FTP目录下；</w:t>
      </w:r>
    </w:p>
    <w:p>
      <w:pPr>
        <w:spacing w:line="360" w:lineRule="auto"/>
      </w:pPr>
      <w:r>
        <w:t>3</w:t>
      </w:r>
      <w:r>
        <w:rPr>
          <w:rFonts w:hint="eastAsia"/>
        </w:rPr>
        <w:t>.清算会员盘后下载CME检查PCS</w:t>
      </w:r>
      <w:r>
        <w:t>/</w:t>
      </w:r>
      <w:r>
        <w:rPr>
          <w:rFonts w:hint="eastAsia"/>
        </w:rPr>
        <w:t>CGM文件后生成的CGM</w:t>
      </w:r>
      <w:r>
        <w:t xml:space="preserve"> Margin Summary, Position Reconciliation,</w:t>
      </w:r>
      <w:r>
        <w:rPr>
          <w:rFonts w:hint="eastAsia"/>
        </w:rPr>
        <w:t xml:space="preserve"> trade register report</w:t>
      </w:r>
      <w:r>
        <w:t>以及结算价</w:t>
      </w:r>
      <w:r>
        <w:rPr>
          <w:rFonts w:hint="eastAsia"/>
        </w:rPr>
        <w:t>文件，完成与</w:t>
      </w:r>
      <w:ins w:id="1" w:author="Elizabeth" w:date="2018-01-23T18:15:00Z">
        <w:r>
          <w:rPr/>
          <w:t>清算客户</w:t>
        </w:r>
      </w:ins>
      <w:r>
        <w:rPr>
          <w:rFonts w:hint="eastAsia"/>
        </w:rPr>
        <w:t>之间的持仓对账，保证金的计算，向</w:t>
      </w:r>
      <w:ins w:id="2" w:author="Elizabeth" w:date="2018-01-23T18:59:00Z">
        <w:r>
          <w:rPr>
            <w:rFonts w:hint="eastAsia"/>
          </w:rPr>
          <w:t>清算客户</w:t>
        </w:r>
      </w:ins>
      <w:r>
        <w:rPr>
          <w:rFonts w:hint="eastAsia"/>
        </w:rPr>
        <w:t>发送对账单，并完成与</w:t>
      </w:r>
      <w:ins w:id="3" w:author="Elizabeth" w:date="2018-01-23T19:00:00Z">
        <w:r>
          <w:rPr>
            <w:rFonts w:hint="eastAsia"/>
          </w:rPr>
          <w:t>清算客户</w:t>
        </w:r>
      </w:ins>
      <w:r>
        <w:rPr>
          <w:rFonts w:hint="eastAsia"/>
        </w:rPr>
        <w:t>和CME之间的保证金划转。</w:t>
      </w:r>
    </w:p>
    <w:p>
      <w:pPr>
        <w:spacing w:before="156" w:beforeLines="50"/>
      </w:pPr>
      <w:r>
        <w:t>4</w:t>
      </w:r>
      <w:r>
        <w:rPr>
          <w:rFonts w:hint="eastAsia"/>
        </w:rPr>
        <w:t>. 清算会员生成large trader report分别发送给CME和CFTC，CFTC会检查CME和CMF发的report</w:t>
      </w:r>
      <w:r>
        <w:t>是否一致以便于发现交易问题</w:t>
      </w:r>
      <w:r>
        <w:rPr>
          <w:rFonts w:hint="eastAsia"/>
        </w:rPr>
        <w:t>。</w:t>
      </w:r>
      <w:r>
        <w:t>Note:在清算系统开发的第一阶段</w:t>
      </w:r>
      <w:r>
        <w:rPr>
          <w:rFonts w:hint="eastAsia"/>
        </w:rPr>
        <w:t>不考虑期权的行权。</w:t>
      </w:r>
    </w:p>
    <w:p>
      <w:pPr>
        <w:rPr>
          <w:sz w:val="28"/>
          <w:szCs w:val="28"/>
        </w:rPr>
      </w:pPr>
    </w:p>
    <w:p>
      <w:pPr>
        <w:rPr>
          <w:sz w:val="28"/>
          <w:szCs w:val="28"/>
        </w:rPr>
      </w:pPr>
    </w:p>
    <w:p>
      <w:r>
        <w:rPr>
          <w:rFonts w:hint="eastAsia"/>
        </w:rPr>
        <w:t>CGM</w:t>
      </w:r>
      <w:r>
        <w:t>只上传</w:t>
      </w:r>
      <w:r>
        <w:rPr>
          <w:rFonts w:hint="eastAsia"/>
        </w:rPr>
        <w:t>Customer</w:t>
      </w:r>
      <w:r>
        <w:t xml:space="preserve"> 账户的仓位信息</w:t>
      </w:r>
      <w:r>
        <w:rPr>
          <w:rFonts w:hint="eastAsia"/>
        </w:rPr>
        <w:t>。Tag50为Dealer但是在清算时仍没有分配仓位的成交记录，在CGM中按照交易者的Tag50上报</w:t>
      </w:r>
      <w:r>
        <w:t>,</w:t>
      </w:r>
      <w:r>
        <w:rPr>
          <w:rFonts w:hint="eastAsia"/>
        </w:rPr>
        <w:t>在PCS中将仓位直接累计到对应的交易合约后上报。 Tag50为undecided但是在清算时仍没有确认Tag50类型的成交记录，如果其成交账户是Customer类型的话，在CGM中按照TMF的联系信息上报</w:t>
      </w:r>
      <w:r>
        <w:t>,仓位信息不可以跟其他的</w:t>
      </w:r>
      <w:r>
        <w:rPr>
          <w:rFonts w:hint="eastAsia"/>
        </w:rPr>
        <w:t>Tag50对冲。在PCS中将仓位直接累计到对应的交易合约后上报。</w:t>
      </w:r>
    </w:p>
    <w:p/>
    <w:p>
      <w:r>
        <w:rPr>
          <w:rFonts w:hint="eastAsia"/>
        </w:rPr>
        <w:t>根据2.5 CGM的计算逻辑，在CGM的计算结果基础上，将属于相同TMF的账户所有人的相同交易合约的多空仓位分别进行累计，即得到PCS中Customer</w:t>
      </w:r>
      <w:r>
        <w:t>账户</w:t>
      </w:r>
      <w:r>
        <w:rPr>
          <w:rFonts w:hint="eastAsia"/>
        </w:rPr>
        <w:t>的计算结果。如果存在House账户下的持仓，直接基于tag50和交易合约的基础上分别计算出多方仓位之和与空方仓位之和，并将记录加入PCS文件。</w:t>
      </w:r>
    </w:p>
    <w:p>
      <w:r>
        <w:rPr>
          <w:rFonts w:hint="eastAsia"/>
        </w:rPr>
        <w:t>如果多方仓位为0，但是当日有成交记录，则最终的仓位为0，需要在PCS中上报，以便于平掉交易所的头寸。</w:t>
      </w:r>
    </w:p>
    <w:p>
      <w:pPr>
        <w:rPr>
          <w:sz w:val="28"/>
          <w:szCs w:val="28"/>
        </w:rPr>
      </w:pPr>
    </w:p>
    <w:p>
      <w:pPr>
        <w:spacing w:line="360" w:lineRule="auto"/>
        <w:ind w:firstLine="400" w:firstLineChars="200"/>
        <w:rPr>
          <w:sz w:val="20"/>
          <w:szCs w:val="20"/>
        </w:rPr>
      </w:pPr>
      <w:r>
        <w:rPr>
          <w:rFonts w:hint="eastAsia"/>
          <w:sz w:val="20"/>
          <w:szCs w:val="20"/>
        </w:rPr>
        <w:t>在CGM</w:t>
      </w:r>
      <w:r>
        <w:rPr>
          <w:sz w:val="20"/>
          <w:szCs w:val="20"/>
        </w:rPr>
        <w:t>计算结果生成之后</w:t>
      </w:r>
      <w:r>
        <w:rPr>
          <w:rFonts w:hint="eastAsia"/>
          <w:sz w:val="20"/>
          <w:szCs w:val="20"/>
        </w:rPr>
        <w:t>，将每个TMF的同一交易合约的多头仓位累计起来就得到 PCS</w:t>
      </w:r>
      <w:r>
        <w:rPr>
          <w:sz w:val="20"/>
          <w:szCs w:val="20"/>
        </w:rPr>
        <w:t>中的多头仓位信息</w:t>
      </w:r>
      <w:r>
        <w:rPr>
          <w:rFonts w:hint="eastAsia"/>
          <w:sz w:val="20"/>
          <w:szCs w:val="20"/>
        </w:rPr>
        <w:t>，从而生成PCS文件并保存在数据库。同时记录生成时间等信息备查。</w:t>
      </w:r>
    </w:p>
    <w:p>
      <w:pPr>
        <w:spacing w:line="360" w:lineRule="auto"/>
        <w:rPr>
          <w:sz w:val="20"/>
          <w:szCs w:val="20"/>
        </w:rPr>
      </w:pPr>
      <w:r>
        <w:rPr>
          <w:rFonts w:hint="eastAsia"/>
          <w:sz w:val="20"/>
          <w:szCs w:val="20"/>
        </w:rPr>
        <w:t>CME</w:t>
      </w:r>
      <w:r>
        <w:rPr>
          <w:sz w:val="20"/>
          <w:szCs w:val="20"/>
        </w:rPr>
        <w:t>的仓位系统维护着每个仓位账户的全部交易标的未平仓头寸的数据</w:t>
      </w:r>
      <w:r>
        <w:rPr>
          <w:rFonts w:hint="eastAsia"/>
          <w:sz w:val="20"/>
          <w:szCs w:val="20"/>
        </w:rPr>
        <w:t xml:space="preserve">。CME根据上报的PCS文件生成Trade Register </w:t>
      </w:r>
      <w:r>
        <w:rPr>
          <w:sz w:val="20"/>
          <w:szCs w:val="20"/>
        </w:rPr>
        <w:t>Report文件</w:t>
      </w:r>
      <w:r>
        <w:rPr>
          <w:rFonts w:hint="eastAsia"/>
          <w:sz w:val="20"/>
          <w:szCs w:val="20"/>
        </w:rPr>
        <w:t>，盘中和盘后各生成一次，</w:t>
      </w:r>
      <w:r>
        <w:rPr>
          <w:sz w:val="20"/>
          <w:szCs w:val="20"/>
        </w:rPr>
        <w:t>文件包含仓位信息和成交信息</w:t>
      </w:r>
      <w:r>
        <w:rPr>
          <w:rFonts w:hint="eastAsia"/>
          <w:sz w:val="20"/>
          <w:szCs w:val="20"/>
        </w:rPr>
        <w:t>，以FIXML的格式传输。如果持有未平仓位的交易标的当日没有交易，文件中就不包含相关的成交信息。CMF可以利用该文件在与后台系统的仓位，金额和成交信息进行对账，并找出不一致的仓位或成交信息后进行调整，保持清算系统的数据与CME的数据保持一致。</w:t>
      </w:r>
    </w:p>
    <w:p>
      <w:pPr>
        <w:spacing w:line="360" w:lineRule="auto"/>
        <w:ind w:firstLine="400" w:firstLineChars="200"/>
        <w:rPr>
          <w:sz w:val="20"/>
          <w:szCs w:val="20"/>
        </w:rPr>
      </w:pPr>
      <w:r>
        <w:rPr>
          <w:rFonts w:hint="eastAsia"/>
          <w:sz w:val="20"/>
          <w:szCs w:val="20"/>
        </w:rPr>
        <w:t>仓位信息包括：仓位账户信息，交易标的信息，仓位数量，仓位变动导致的金额变化。Trade</w:t>
      </w:r>
      <w:r>
        <w:rPr>
          <w:sz w:val="20"/>
          <w:szCs w:val="20"/>
        </w:rPr>
        <w:t xml:space="preserve"> Register report</w:t>
      </w:r>
      <w:r>
        <w:rPr>
          <w:rFonts w:hint="eastAsia"/>
          <w:sz w:val="20"/>
          <w:szCs w:val="20"/>
        </w:rPr>
        <w:t>的格式说明请参考2.</w:t>
      </w:r>
      <w:r>
        <w:rPr>
          <w:sz w:val="20"/>
          <w:szCs w:val="20"/>
        </w:rPr>
        <w:t>10</w:t>
      </w:r>
      <w:r>
        <w:rPr>
          <w:rFonts w:hint="eastAsia"/>
          <w:sz w:val="20"/>
          <w:szCs w:val="20"/>
        </w:rPr>
        <w:t xml:space="preserve">。清算对账系统首先需要解析Trade Register Report, </w:t>
      </w:r>
      <w:r>
        <w:rPr>
          <w:sz w:val="20"/>
          <w:szCs w:val="20"/>
        </w:rPr>
        <w:t>按照</w:t>
      </w:r>
      <w:r>
        <w:rPr>
          <w:rFonts w:hint="eastAsia"/>
          <w:sz w:val="20"/>
          <w:szCs w:val="20"/>
        </w:rPr>
        <w:t>PosRpt</w:t>
      </w:r>
      <w:r>
        <w:rPr>
          <w:sz w:val="20"/>
          <w:szCs w:val="20"/>
        </w:rPr>
        <w:t xml:space="preserve"> 中的</w:t>
      </w:r>
      <w:r>
        <w:rPr>
          <w:rFonts w:hint="eastAsia"/>
          <w:sz w:val="20"/>
          <w:szCs w:val="20"/>
        </w:rPr>
        <w:t>Party role=1</w:t>
      </w:r>
      <w:r>
        <w:rPr>
          <w:sz w:val="20"/>
          <w:szCs w:val="20"/>
        </w:rPr>
        <w:t xml:space="preserve"> 对应的TMF ID</w:t>
      </w:r>
      <w:r>
        <w:rPr>
          <w:rFonts w:hint="eastAsia"/>
          <w:sz w:val="20"/>
          <w:szCs w:val="20"/>
        </w:rPr>
        <w:t>,</w:t>
      </w:r>
      <w:r>
        <w:rPr>
          <w:sz w:val="20"/>
          <w:szCs w:val="20"/>
        </w:rPr>
        <w:t xml:space="preserve"> Party Role =38 </w:t>
      </w:r>
      <w:r>
        <w:rPr>
          <w:rFonts w:hint="eastAsia"/>
          <w:sz w:val="20"/>
          <w:szCs w:val="20"/>
        </w:rPr>
        <w:t>对应的SubID，type，bus</w:t>
      </w:r>
      <w:r>
        <w:rPr>
          <w:sz w:val="20"/>
          <w:szCs w:val="20"/>
        </w:rPr>
        <w:t>iness date, Instrument ID, Security Type</w:t>
      </w:r>
      <w:r>
        <w:rPr>
          <w:rFonts w:hint="eastAsia"/>
          <w:sz w:val="20"/>
          <w:szCs w:val="20"/>
        </w:rPr>
        <w:t>和MMY ,得到对应的 Qty Typ=F</w:t>
      </w:r>
      <w:r>
        <w:rPr>
          <w:sz w:val="20"/>
          <w:szCs w:val="20"/>
        </w:rPr>
        <w:t>IN</w:t>
      </w:r>
      <w:r>
        <w:rPr>
          <w:rFonts w:hint="eastAsia"/>
          <w:sz w:val="20"/>
          <w:szCs w:val="20"/>
        </w:rPr>
        <w:t>的long和short对应的仓位数量，与同样的business</w:t>
      </w:r>
      <w:r>
        <w:rPr>
          <w:sz w:val="20"/>
          <w:szCs w:val="20"/>
        </w:rPr>
        <w:t xml:space="preserve"> date,</w:t>
      </w:r>
      <w:r>
        <w:rPr>
          <w:rFonts w:hint="eastAsia"/>
          <w:sz w:val="20"/>
          <w:szCs w:val="20"/>
        </w:rPr>
        <w:t xml:space="preserve"> Party role=1</w:t>
      </w:r>
      <w:r>
        <w:rPr>
          <w:sz w:val="20"/>
          <w:szCs w:val="20"/>
        </w:rPr>
        <w:t xml:space="preserve"> 对应的TMF ID</w:t>
      </w:r>
      <w:r>
        <w:rPr>
          <w:rFonts w:hint="eastAsia"/>
          <w:sz w:val="20"/>
          <w:szCs w:val="20"/>
        </w:rPr>
        <w:t>,</w:t>
      </w:r>
      <w:r>
        <w:rPr>
          <w:sz w:val="20"/>
          <w:szCs w:val="20"/>
        </w:rPr>
        <w:t xml:space="preserve"> Party Role =38 </w:t>
      </w:r>
      <w:r>
        <w:rPr>
          <w:rFonts w:hint="eastAsia"/>
          <w:sz w:val="20"/>
          <w:szCs w:val="20"/>
        </w:rPr>
        <w:t>对应的SubID，type，</w:t>
      </w:r>
      <w:r>
        <w:rPr>
          <w:sz w:val="20"/>
          <w:szCs w:val="20"/>
        </w:rPr>
        <w:t xml:space="preserve"> Instrument ID, Security Type</w:t>
      </w:r>
      <w:r>
        <w:rPr>
          <w:rFonts w:hint="eastAsia"/>
          <w:sz w:val="20"/>
          <w:szCs w:val="20"/>
        </w:rPr>
        <w:t>和MMY下的long 仓位进行比较，如果一致，则比较下一个交易合约的仓位；如果不一致，则提取该合约对应的成交明细(</w:t>
      </w:r>
      <w:r>
        <w:rPr>
          <w:sz w:val="20"/>
          <w:szCs w:val="20"/>
        </w:rPr>
        <w:t>ReqID</w:t>
      </w:r>
      <w:r>
        <w:rPr>
          <w:rFonts w:hint="eastAsia"/>
          <w:sz w:val="20"/>
          <w:szCs w:val="20"/>
        </w:rPr>
        <w:t>)，与本地的成交明细(</w:t>
      </w:r>
      <w:r>
        <w:rPr>
          <w:sz w:val="20"/>
          <w:szCs w:val="20"/>
        </w:rPr>
        <w:t>ReqID</w:t>
      </w:r>
      <w:r>
        <w:rPr>
          <w:rFonts w:hint="eastAsia"/>
          <w:sz w:val="20"/>
          <w:szCs w:val="20"/>
        </w:rPr>
        <w:t>)进行比较，找出不一致的成交信息。可能会发生CME有成交，但是清算公司没有该笔成交的情况。</w:t>
      </w:r>
    </w:p>
    <w:p>
      <w:pPr>
        <w:spacing w:line="360" w:lineRule="auto"/>
        <w:ind w:firstLine="420"/>
        <w:rPr>
          <w:sz w:val="20"/>
          <w:szCs w:val="20"/>
        </w:rPr>
      </w:pPr>
      <w:r>
        <w:rPr>
          <w:rFonts w:hint="eastAsia"/>
          <w:sz w:val="20"/>
          <w:szCs w:val="20"/>
        </w:rPr>
        <w:t>比对结果生成文件提供给清算人员进行后续处理。若信息不一致，比对结果记录：交易日, 合约，成交记录编号，比对结果等信息，供清算公司详查。比对过程由后台程序自动完成，当Trade Register Report文件下载后就触发比对过程。用户可以在清算系统前台进行查询和手动触发比对过程。</w:t>
      </w:r>
    </w:p>
    <w:p>
      <w:pPr>
        <w:rPr>
          <w:sz w:val="28"/>
          <w:szCs w:val="28"/>
        </w:rPr>
      </w:pPr>
    </w:p>
    <w:p>
      <w:pPr>
        <w:rPr>
          <w:rFonts w:ascii="新宋体" w:eastAsia="新宋体" w:cs="新宋体"/>
          <w:color w:val="A31515"/>
          <w:kern w:val="0"/>
          <w:sz w:val="24"/>
          <w:szCs w:val="24"/>
        </w:rPr>
      </w:pPr>
      <w:r>
        <w:rPr>
          <w:rFonts w:ascii="新宋体" w:eastAsia="新宋体" w:cs="新宋体"/>
          <w:color w:val="000000"/>
          <w:kern w:val="0"/>
          <w:sz w:val="24"/>
          <w:szCs w:val="24"/>
          <w:highlight w:val="white"/>
        </w:rPr>
        <w:t>GenerateDailyConcentrationReport方法计算保证金生成</w:t>
      </w:r>
      <w:r>
        <w:rPr>
          <w:rFonts w:ascii="新宋体" w:eastAsia="新宋体" w:cs="新宋体"/>
          <w:color w:val="A31515"/>
          <w:kern w:val="0"/>
          <w:sz w:val="24"/>
          <w:szCs w:val="24"/>
          <w:highlight w:val="white"/>
        </w:rPr>
        <w:t>DailyConcentrationReport.csv文件从来就没有成功过</w:t>
      </w:r>
      <w:r>
        <w:rPr>
          <w:rFonts w:hint="eastAsia" w:ascii="新宋体" w:eastAsia="新宋体" w:cs="新宋体"/>
          <w:color w:val="A31515"/>
          <w:kern w:val="0"/>
          <w:sz w:val="24"/>
          <w:szCs w:val="24"/>
          <w:highlight w:val="white"/>
        </w:rPr>
        <w:t>。</w:t>
      </w:r>
    </w:p>
    <w:p>
      <w:pPr>
        <w:rPr>
          <w:rFonts w:ascii="新宋体" w:eastAsia="新宋体" w:cs="新宋体"/>
          <w:color w:val="A31515"/>
          <w:kern w:val="0"/>
          <w:sz w:val="24"/>
          <w:szCs w:val="24"/>
        </w:rPr>
      </w:pPr>
    </w:p>
    <w:p>
      <w:pPr>
        <w:rPr>
          <w:rFonts w:ascii="新宋体" w:eastAsia="新宋体" w:cs="新宋体"/>
          <w:color w:val="A31515"/>
          <w:kern w:val="0"/>
          <w:sz w:val="24"/>
          <w:szCs w:val="24"/>
        </w:rPr>
      </w:pPr>
    </w:p>
    <w:p>
      <w:pPr>
        <w:rPr>
          <w:rFonts w:ascii="新宋体" w:eastAsia="新宋体" w:cs="新宋体"/>
          <w:color w:val="A31515"/>
          <w:kern w:val="0"/>
          <w:sz w:val="24"/>
          <w:szCs w:val="24"/>
        </w:rPr>
      </w:pPr>
      <w:r>
        <w:rPr>
          <w:rFonts w:ascii="新宋体" w:eastAsia="新宋体" w:cs="新宋体"/>
          <w:color w:val="A31515"/>
          <w:kern w:val="0"/>
          <w:sz w:val="24"/>
          <w:szCs w:val="24"/>
          <w:highlight w:val="white"/>
        </w:rPr>
        <w:t>风控基础报表持仓sql语句需要优化</w:t>
      </w:r>
      <w:r>
        <w:rPr>
          <w:rFonts w:hint="eastAsia" w:ascii="新宋体" w:eastAsia="新宋体" w:cs="新宋体"/>
          <w:color w:val="A31515"/>
          <w:kern w:val="0"/>
          <w:sz w:val="24"/>
          <w:szCs w:val="24"/>
          <w:highlight w:val="white"/>
        </w:rPr>
        <w:t>，</w:t>
      </w:r>
      <w:r>
        <w:rPr>
          <w:rFonts w:ascii="新宋体" w:eastAsia="新宋体" w:cs="新宋体"/>
          <w:color w:val="A31515"/>
          <w:kern w:val="0"/>
          <w:sz w:val="24"/>
          <w:szCs w:val="24"/>
          <w:highlight w:val="white"/>
        </w:rPr>
        <w:t>union的两个sql语句可以合并成一个</w:t>
      </w:r>
    </w:p>
    <w:p>
      <w:pPr>
        <w:rPr>
          <w:rFonts w:ascii="新宋体" w:eastAsia="新宋体" w:cs="新宋体"/>
          <w:color w:val="A31515"/>
          <w:kern w:val="0"/>
          <w:sz w:val="24"/>
          <w:szCs w:val="24"/>
        </w:rPr>
      </w:pPr>
    </w:p>
    <w:p>
      <w:pPr>
        <w:rPr>
          <w:rFonts w:ascii="新宋体" w:eastAsia="新宋体" w:cs="新宋体"/>
          <w:color w:val="A31515"/>
          <w:kern w:val="0"/>
          <w:sz w:val="24"/>
          <w:szCs w:val="24"/>
        </w:rPr>
      </w:pPr>
      <w:r>
        <w:rPr>
          <w:rFonts w:ascii="新宋体" w:eastAsia="新宋体" w:cs="新宋体"/>
          <w:color w:val="A31515"/>
          <w:kern w:val="0"/>
          <w:sz w:val="24"/>
          <w:szCs w:val="24"/>
          <w:highlight w:val="white"/>
        </w:rPr>
        <w:t>DailyLiquidityRport.csv是生成到d</w:t>
      </w:r>
      <w:r>
        <w:rPr>
          <w:rFonts w:hint="eastAsia" w:ascii="新宋体" w:eastAsia="新宋体" w:cs="新宋体"/>
          <w:color w:val="A31515"/>
          <w:kern w:val="0"/>
          <w:sz w:val="24"/>
          <w:szCs w:val="24"/>
          <w:highlight w:val="white"/>
        </w:rPr>
        <w:t>：</w:t>
      </w:r>
      <w:r>
        <w:rPr>
          <w:rFonts w:hint="eastAsia" w:ascii="新宋体" w:eastAsia="新宋体" w:cs="新宋体"/>
          <w:color w:val="A31515"/>
          <w:kern w:val="0"/>
          <w:sz w:val="24"/>
          <w:szCs w:val="24"/>
        </w:rPr>
        <w:t>\</w:t>
      </w:r>
      <w:r>
        <w:rPr>
          <w:rFonts w:ascii="新宋体" w:eastAsia="新宋体" w:cs="新宋体"/>
          <w:color w:val="A31515"/>
          <w:kern w:val="0"/>
          <w:sz w:val="24"/>
          <w:szCs w:val="24"/>
        </w:rPr>
        <w:t>\</w:t>
      </w:r>
      <w:r>
        <w:rPr>
          <w:rFonts w:ascii="新宋体" w:eastAsia="新宋体" w:cs="新宋体"/>
          <w:color w:val="A31515"/>
          <w:kern w:val="0"/>
          <w:sz w:val="24"/>
          <w:szCs w:val="24"/>
          <w:highlight w:val="white"/>
        </w:rPr>
        <w:t xml:space="preserve"> RiskReport</w:t>
      </w:r>
      <w:r>
        <w:rPr>
          <w:rFonts w:ascii="新宋体" w:eastAsia="新宋体" w:cs="新宋体"/>
          <w:color w:val="A31515"/>
          <w:kern w:val="0"/>
          <w:sz w:val="24"/>
          <w:szCs w:val="24"/>
        </w:rPr>
        <w:t>后再拷贝到</w:t>
      </w:r>
      <w:r>
        <w:rPr>
          <w:rFonts w:ascii="新宋体" w:eastAsia="新宋体" w:cs="新宋体"/>
          <w:color w:val="A31515"/>
          <w:kern w:val="0"/>
          <w:sz w:val="24"/>
          <w:szCs w:val="24"/>
          <w:highlight w:val="white"/>
        </w:rPr>
        <w:t>GRBackup</w:t>
      </w:r>
    </w:p>
    <w:p>
      <w:pPr>
        <w:rPr>
          <w:rFonts w:ascii="新宋体" w:eastAsia="新宋体" w:cs="新宋体"/>
          <w:color w:val="A31515"/>
          <w:kern w:val="0"/>
          <w:sz w:val="24"/>
          <w:szCs w:val="24"/>
        </w:rPr>
      </w:pPr>
      <w:r>
        <w:rPr>
          <w:rFonts w:ascii="新宋体" w:eastAsia="新宋体" w:cs="新宋体"/>
          <w:color w:val="A31515"/>
          <w:kern w:val="0"/>
          <w:sz w:val="24"/>
          <w:szCs w:val="24"/>
          <w:highlight w:val="white"/>
        </w:rPr>
        <w:t>DailyConcentrationReport.csv是生成到d</w:t>
      </w:r>
      <w:r>
        <w:rPr>
          <w:rFonts w:hint="eastAsia" w:ascii="新宋体" w:eastAsia="新宋体" w:cs="新宋体"/>
          <w:color w:val="A31515"/>
          <w:kern w:val="0"/>
          <w:sz w:val="24"/>
          <w:szCs w:val="24"/>
          <w:highlight w:val="white"/>
        </w:rPr>
        <w:t>：</w:t>
      </w:r>
      <w:r>
        <w:rPr>
          <w:rFonts w:hint="eastAsia" w:ascii="新宋体" w:eastAsia="新宋体" w:cs="新宋体"/>
          <w:color w:val="A31515"/>
          <w:kern w:val="0"/>
          <w:sz w:val="24"/>
          <w:szCs w:val="24"/>
        </w:rPr>
        <w:t>\</w:t>
      </w:r>
      <w:r>
        <w:rPr>
          <w:rFonts w:ascii="新宋体" w:eastAsia="新宋体" w:cs="新宋体"/>
          <w:color w:val="A31515"/>
          <w:kern w:val="0"/>
          <w:sz w:val="24"/>
          <w:szCs w:val="24"/>
        </w:rPr>
        <w:t>\</w:t>
      </w:r>
      <w:r>
        <w:rPr>
          <w:rFonts w:ascii="新宋体" w:eastAsia="新宋体" w:cs="新宋体"/>
          <w:color w:val="A31515"/>
          <w:kern w:val="0"/>
          <w:sz w:val="24"/>
          <w:szCs w:val="24"/>
          <w:highlight w:val="white"/>
        </w:rPr>
        <w:t xml:space="preserve"> RiskReport</w:t>
      </w:r>
      <w:r>
        <w:rPr>
          <w:rFonts w:ascii="新宋体" w:eastAsia="新宋体" w:cs="新宋体"/>
          <w:color w:val="A31515"/>
          <w:kern w:val="0"/>
          <w:sz w:val="24"/>
          <w:szCs w:val="24"/>
        </w:rPr>
        <w:t>后再拷贝到</w:t>
      </w:r>
      <w:r>
        <w:rPr>
          <w:rFonts w:ascii="新宋体" w:eastAsia="新宋体" w:cs="新宋体"/>
          <w:color w:val="A31515"/>
          <w:kern w:val="0"/>
          <w:sz w:val="24"/>
          <w:szCs w:val="24"/>
          <w:highlight w:val="white"/>
        </w:rPr>
        <w:t>GRBackup</w:t>
      </w:r>
    </w:p>
    <w:p>
      <w:pPr>
        <w:rPr>
          <w:sz w:val="28"/>
          <w:szCs w:val="28"/>
        </w:rPr>
      </w:pPr>
    </w:p>
    <w:p>
      <w:pPr>
        <w:rPr>
          <w:sz w:val="28"/>
          <w:szCs w:val="28"/>
        </w:rPr>
      </w:pPr>
      <w:r>
        <w:rPr>
          <w:sz w:val="28"/>
          <w:szCs w:val="28"/>
        </w:rPr>
        <w:t>保证金计算的时候不需要计算当天要交割的仓位</w:t>
      </w:r>
      <w:r>
        <w:rPr>
          <w:rFonts w:hint="eastAsia"/>
          <w:sz w:val="28"/>
          <w:szCs w:val="28"/>
        </w:rPr>
        <w:t>，tytradetail表里</w:t>
      </w:r>
      <w:r>
        <w:rPr>
          <w:sz w:val="28"/>
          <w:szCs w:val="28"/>
        </w:rPr>
        <w:t>settledate为当天的数据过滤掉</w:t>
      </w:r>
      <w:r>
        <w:rPr>
          <w:rFonts w:hint="eastAsia"/>
          <w:sz w:val="28"/>
          <w:szCs w:val="28"/>
        </w:rPr>
        <w:t>。</w:t>
      </w:r>
      <w:r>
        <w:rPr>
          <w:sz w:val="28"/>
          <w:szCs w:val="28"/>
        </w:rPr>
        <w:t>因为</w:t>
      </w:r>
    </w:p>
    <w:p>
      <w:pPr>
        <w:rPr>
          <w:sz w:val="28"/>
          <w:szCs w:val="28"/>
        </w:rPr>
      </w:pP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带有output的insert语句.</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@@identity只能返回当前会话最后生产的标识列.  如果一次性插入多条语句的话. 需要返回这些自动生产的标识列. 那么outpu就派上用场了.</w:t>
      </w:r>
    </w:p>
    <w:p>
      <w:pPr>
        <w:widowControl/>
        <w:shd w:val="clear" w:color="auto" w:fill="F5FA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declare @temp table(k int, v nvarchar(200))</w:t>
      </w:r>
    </w:p>
    <w:p>
      <w:pPr>
        <w:widowControl/>
        <w:shd w:val="clear" w:color="auto" w:fill="F5FA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insert into t1(datacol)</w:t>
      </w:r>
    </w:p>
    <w:p>
      <w:pPr>
        <w:widowControl/>
        <w:shd w:val="clear" w:color="auto" w:fill="F5FA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output inserted.keycol, inserted.datacol</w:t>
      </w:r>
    </w:p>
    <w:p>
      <w:pPr>
        <w:widowControl/>
        <w:shd w:val="clear" w:color="auto" w:fill="F5FA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into @temp</w:t>
      </w:r>
    </w:p>
    <w:p>
      <w:pPr>
        <w:widowControl/>
        <w:shd w:val="clear" w:color="auto" w:fill="F5FA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select * from @temp</w:t>
      </w:r>
      <w:r>
        <w:rPr>
          <w:rFonts w:ascii="宋体" w:hAnsi="宋体" w:eastAsia="宋体" w:cs="宋体"/>
          <w:color w:val="000000"/>
          <w:kern w:val="0"/>
          <w:sz w:val="24"/>
          <w:szCs w:val="24"/>
        </w:rPr>
        <w:br w:type="textWrapping"/>
      </w:r>
      <w:r>
        <w:rPr>
          <w:rFonts w:ascii="宋体" w:hAnsi="宋体" w:eastAsia="宋体" w:cs="宋体"/>
          <w:color w:val="000000"/>
          <w:kern w:val="0"/>
          <w:sz w:val="24"/>
          <w:szCs w:val="24"/>
        </w:rPr>
        <w:br w:type="textWrapping"/>
      </w:r>
      <w:r>
        <w:rPr>
          <w:rFonts w:ascii="宋体" w:hAnsi="宋体" w:eastAsia="宋体" w:cs="宋体"/>
          <w:color w:val="000000"/>
          <w:kern w:val="0"/>
          <w:sz w:val="24"/>
          <w:szCs w:val="24"/>
        </w:rPr>
        <w:t>--------------------</w:t>
      </w:r>
    </w:p>
    <w:p>
      <w:pPr>
        <w:widowControl/>
        <w:shd w:val="clear" w:color="auto" w:fill="F5FAFE"/>
        <w:jc w:val="left"/>
        <w:rPr>
          <w:rFonts w:ascii="Verdana" w:hAnsi="Verdana" w:eastAsia="宋体" w:cs="宋体"/>
          <w:color w:val="000000"/>
          <w:kern w:val="0"/>
          <w:szCs w:val="21"/>
        </w:rPr>
      </w:pPr>
      <w:r>
        <w:rPr>
          <w:rFonts w:ascii="Verdana" w:hAnsi="Verdana" w:eastAsia="宋体" w:cs="宋体"/>
          <w:color w:val="000000"/>
          <w:kern w:val="0"/>
          <w:szCs w:val="21"/>
        </w:rPr>
        <w:t>insert into DownLog</w:t>
      </w:r>
      <w:r>
        <w:rPr>
          <w:rFonts w:ascii="Verdana" w:hAnsi="Verdana" w:eastAsia="宋体" w:cs="宋体"/>
          <w:color w:val="000000"/>
          <w:kern w:val="0"/>
          <w:szCs w:val="21"/>
        </w:rPr>
        <w:br w:type="textWrapping"/>
      </w:r>
      <w:r>
        <w:rPr>
          <w:rFonts w:ascii="Verdana" w:hAnsi="Verdana" w:eastAsia="宋体" w:cs="宋体"/>
          <w:color w:val="000000"/>
          <w:kern w:val="0"/>
          <w:szCs w:val="21"/>
        </w:rPr>
        <w:t>output</w:t>
      </w:r>
      <w:r>
        <w:rPr>
          <w:rFonts w:ascii="Verdana" w:hAnsi="Verdana" w:eastAsia="宋体" w:cs="宋体"/>
          <w:color w:val="000000"/>
          <w:kern w:val="0"/>
          <w:szCs w:val="21"/>
        </w:rPr>
        <w:br w:type="textWrapping"/>
      </w:r>
      <w:r>
        <w:rPr>
          <w:rFonts w:ascii="Verdana" w:hAnsi="Verdana" w:eastAsia="宋体" w:cs="宋体"/>
          <w:color w:val="000000"/>
          <w:kern w:val="0"/>
          <w:szCs w:val="21"/>
        </w:rPr>
        <w:t>newid(),inserted.id,inserted.ID,inserted.ID, inserted.ID,getdate() into MatchOrderLog</w:t>
      </w:r>
      <w:r>
        <w:rPr>
          <w:rFonts w:ascii="Verdana" w:hAnsi="Verdana" w:eastAsia="宋体" w:cs="宋体"/>
          <w:color w:val="000000"/>
          <w:kern w:val="0"/>
          <w:szCs w:val="21"/>
        </w:rPr>
        <w:br w:type="textWrapping"/>
      </w:r>
      <w:r>
        <w:rPr>
          <w:rFonts w:ascii="Verdana" w:hAnsi="Verdana" w:eastAsia="宋体" w:cs="宋体"/>
          <w:color w:val="000000"/>
          <w:kern w:val="0"/>
          <w:szCs w:val="21"/>
        </w:rPr>
        <w:t>values('123444','aaaaaa.txt',getdate(),1,1,1)</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 </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select  * from  MatchOrderLog</w:t>
      </w:r>
    </w:p>
    <w:p>
      <w:pPr>
        <w:widowControl/>
        <w:shd w:val="clear" w:color="auto" w:fill="F5FA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带有output的delete语句和update语句也大同小异.</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delete语句能操作deleted临时表. 而update的本质是delete和insert一次能操作inserted和updated两张表.</w:t>
      </w:r>
    </w:p>
    <w:p>
      <w:pPr>
        <w:widowControl/>
        <w:shd w:val="clear" w:color="auto" w:fill="F5FAFE"/>
        <w:jc w:val="left"/>
        <w:rPr>
          <w:rFonts w:ascii="Verdana" w:hAnsi="Verdana" w:eastAsia="宋体" w:cs="宋体"/>
          <w:color w:val="000000"/>
          <w:kern w:val="0"/>
          <w:szCs w:val="21"/>
        </w:rPr>
      </w:pPr>
      <w:r>
        <w:rPr>
          <w:rFonts w:ascii="Verdana" w:hAnsi="Verdana" w:eastAsia="宋体" w:cs="宋体"/>
          <w:color w:val="000000"/>
          <w:kern w:val="0"/>
          <w:szCs w:val="21"/>
        </w:rPr>
        <w:t>update loanee set MatchOrder=@MatchOrder,UpdateTime=getdate()</w:t>
      </w:r>
      <w:r>
        <w:rPr>
          <w:rFonts w:ascii="Verdana" w:hAnsi="Verdana" w:eastAsia="宋体" w:cs="宋体"/>
          <w:color w:val="000000"/>
          <w:kern w:val="0"/>
          <w:szCs w:val="21"/>
        </w:rPr>
        <w:br w:type="textWrapping"/>
      </w:r>
      <w:r>
        <w:rPr>
          <w:rFonts w:ascii="Verdana" w:hAnsi="Verdana" w:eastAsia="宋体" w:cs="宋体"/>
          <w:color w:val="000000"/>
          <w:kern w:val="0"/>
          <w:szCs w:val="21"/>
        </w:rPr>
        <w:br w:type="textWrapping"/>
      </w:r>
      <w:r>
        <w:rPr>
          <w:rFonts w:ascii="Verdana" w:hAnsi="Verdana" w:eastAsia="宋体" w:cs="宋体"/>
          <w:color w:val="000000"/>
          <w:kern w:val="0"/>
          <w:szCs w:val="21"/>
        </w:rPr>
        <w:t>output</w:t>
      </w:r>
      <w:r>
        <w:rPr>
          <w:rFonts w:ascii="Verdana" w:hAnsi="Verdana" w:eastAsia="宋体" w:cs="宋体"/>
          <w:color w:val="000000"/>
          <w:kern w:val="0"/>
          <w:szCs w:val="21"/>
        </w:rPr>
        <w:br w:type="textWrapping"/>
      </w:r>
      <w:r>
        <w:rPr>
          <w:rFonts w:ascii="Verdana" w:hAnsi="Verdana" w:eastAsia="宋体" w:cs="宋体"/>
          <w:color w:val="000000"/>
          <w:kern w:val="0"/>
          <w:szCs w:val="21"/>
        </w:rPr>
        <w:t>newid(),deleted.id,deleted.ApplicationID,deleted.MatchOrder, inserted.MatchOrder,getdate() into MatchOrderLog</w:t>
      </w:r>
      <w:r>
        <w:rPr>
          <w:rFonts w:ascii="Verdana" w:hAnsi="Verdana" w:eastAsia="宋体" w:cs="宋体"/>
          <w:color w:val="000000"/>
          <w:kern w:val="0"/>
          <w:szCs w:val="21"/>
        </w:rPr>
        <w:br w:type="textWrapping"/>
      </w:r>
      <w:r>
        <w:rPr>
          <w:rFonts w:ascii="Verdana" w:hAnsi="Verdana" w:eastAsia="宋体" w:cs="宋体"/>
          <w:color w:val="000000"/>
          <w:kern w:val="0"/>
          <w:szCs w:val="21"/>
        </w:rPr>
        <w:t>where ApplicationID=@ApplicationID and DeleteState=0 and LoaneeType=0</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deleted.参数名  是更改前的参数值</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inserted.参数名  是更改或者插入后的参数值 </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使用 格式    ：    insert into  表名      output    inserted.参数名,inserted.参数名2    into  记录表     values(表值,表值2,表值3...)</w:t>
      </w:r>
    </w:p>
    <w:p>
      <w:pPr>
        <w:widowControl/>
        <w:shd w:val="clear" w:color="auto" w:fill="F5FAFE"/>
        <w:spacing w:before="150" w:after="150"/>
        <w:jc w:val="left"/>
        <w:rPr>
          <w:rFonts w:ascii="Verdana" w:hAnsi="Verdana" w:eastAsia="宋体" w:cs="宋体"/>
          <w:color w:val="000000"/>
          <w:kern w:val="0"/>
          <w:szCs w:val="21"/>
        </w:rPr>
      </w:pPr>
      <w:r>
        <w:rPr>
          <w:rFonts w:ascii="Verdana" w:hAnsi="Verdana" w:eastAsia="宋体" w:cs="宋体"/>
          <w:color w:val="000000"/>
          <w:kern w:val="0"/>
          <w:szCs w:val="21"/>
        </w:rPr>
        <w:t> 　　　　　　　　 update   表名  set  参数名=参数值,参数名2=参数值2 ...     output    inserted.参数名,inserted.参数名2    into  记录表     where  条件...</w:t>
      </w:r>
    </w:p>
    <w:p>
      <w:pPr>
        <w:rPr>
          <w:sz w:val="28"/>
          <w:szCs w:val="28"/>
        </w:rPr>
      </w:pPr>
    </w:p>
    <w:p>
      <w:pPr>
        <w:rPr>
          <w:sz w:val="28"/>
          <w:szCs w:val="28"/>
        </w:rPr>
      </w:pPr>
    </w:p>
    <w:p>
      <w:pPr>
        <w:rPr>
          <w:sz w:val="28"/>
          <w:szCs w:val="28"/>
        </w:rPr>
      </w:pPr>
      <w:r>
        <w:rPr>
          <w:sz w:val="28"/>
          <w:szCs w:val="28"/>
        </w:rPr>
        <w:t>sqlserver发布和订阅是</w:t>
      </w:r>
      <w:r>
        <w:rPr>
          <w:rFonts w:hint="eastAsia"/>
          <w:sz w:val="28"/>
          <w:szCs w:val="28"/>
        </w:rPr>
        <w:t>，</w:t>
      </w:r>
      <w:r>
        <w:rPr>
          <w:sz w:val="28"/>
          <w:szCs w:val="28"/>
        </w:rPr>
        <w:t>如果没有权限有可能是代理账户没有权限</w:t>
      </w:r>
      <w:r>
        <w:rPr>
          <w:rFonts w:hint="eastAsia"/>
          <w:sz w:val="28"/>
          <w:szCs w:val="28"/>
        </w:rPr>
        <w:t>，</w:t>
      </w:r>
      <w:r>
        <w:rPr>
          <w:sz w:val="28"/>
          <w:szCs w:val="28"/>
        </w:rPr>
        <w:t>需要到服务里设置权限</w:t>
      </w:r>
    </w:p>
    <w:p>
      <w:pPr>
        <w:rPr>
          <w:sz w:val="28"/>
          <w:szCs w:val="28"/>
        </w:rPr>
      </w:pPr>
    </w:p>
    <w:p>
      <w:pPr>
        <w:rPr>
          <w:sz w:val="28"/>
          <w:szCs w:val="28"/>
        </w:rPr>
      </w:pPr>
    </w:p>
    <w:p>
      <w:pPr>
        <w:rPr>
          <w:sz w:val="28"/>
          <w:szCs w:val="28"/>
        </w:rPr>
      </w:pPr>
      <w:r>
        <w:rPr>
          <w:rFonts w:hint="eastAsia"/>
          <w:sz w:val="28"/>
          <w:szCs w:val="28"/>
        </w:rPr>
        <w:t>Manula</w:t>
      </w:r>
      <w:r>
        <w:rPr>
          <w:sz w:val="28"/>
          <w:szCs w:val="28"/>
        </w:rPr>
        <w:t>Aloccation把昨天已经平掉的的仓位重新开出来的话会存在平盈在当天变成浮盈又出来的问题</w:t>
      </w:r>
    </w:p>
    <w:p>
      <w:pPr>
        <w:rPr>
          <w:sz w:val="28"/>
          <w:szCs w:val="28"/>
        </w:rPr>
      </w:pPr>
    </w:p>
    <w:p>
      <w:pPr>
        <w:rPr>
          <w:sz w:val="28"/>
          <w:szCs w:val="28"/>
        </w:rPr>
      </w:pPr>
    </w:p>
    <w:p>
      <w:pPr>
        <w:rPr>
          <w:sz w:val="28"/>
          <w:szCs w:val="28"/>
        </w:rPr>
      </w:pP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TSettlePrice</w:t>
      </w:r>
      <w:r>
        <w:rPr>
          <w:rFonts w:hint="eastAsia" w:ascii="新宋体" w:eastAsia="新宋体" w:cs="新宋体"/>
          <w:color w:val="008080"/>
          <w:kern w:val="0"/>
          <w:sz w:val="19"/>
          <w:szCs w:val="19"/>
        </w:rPr>
        <w:t xml:space="preserve"> </w:t>
      </w:r>
      <w:r>
        <w:rPr>
          <w:rFonts w:ascii="新宋体" w:eastAsia="新宋体" w:cs="新宋体"/>
          <w:color w:val="008080"/>
          <w:kern w:val="0"/>
          <w:sz w:val="19"/>
          <w:szCs w:val="19"/>
        </w:rPr>
        <w:t>存放的是盘中的预结算价</w:t>
      </w:r>
      <w:r>
        <w:rPr>
          <w:rFonts w:hint="eastAsia" w:ascii="新宋体" w:eastAsia="新宋体" w:cs="新宋体"/>
          <w:color w:val="008080"/>
          <w:kern w:val="0"/>
          <w:sz w:val="19"/>
          <w:szCs w:val="19"/>
        </w:rPr>
        <w:t>，</w:t>
      </w:r>
      <w:r>
        <w:rPr>
          <w:rFonts w:ascii="新宋体" w:eastAsia="新宋体" w:cs="新宋体"/>
          <w:color w:val="008080"/>
          <w:kern w:val="0"/>
          <w:sz w:val="19"/>
          <w:szCs w:val="19"/>
        </w:rPr>
        <w:t>然后收盘会会用盘后结算价替换掉盘中结算价</w:t>
      </w:r>
      <w:r>
        <w:rPr>
          <w:rFonts w:hint="eastAsia" w:ascii="新宋体" w:eastAsia="新宋体" w:cs="新宋体"/>
          <w:color w:val="008080"/>
          <w:kern w:val="0"/>
          <w:sz w:val="19"/>
          <w:szCs w:val="19"/>
        </w:rPr>
        <w:t>。</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TQuote是每</w:t>
      </w:r>
      <w:r>
        <w:rPr>
          <w:rFonts w:hint="eastAsia" w:ascii="新宋体" w:eastAsia="新宋体" w:cs="新宋体"/>
          <w:color w:val="008080"/>
          <w:kern w:val="0"/>
          <w:sz w:val="19"/>
          <w:szCs w:val="19"/>
        </w:rPr>
        <w:t>3</w:t>
      </w:r>
      <w:r>
        <w:rPr>
          <w:rFonts w:ascii="新宋体" w:eastAsia="新宋体" w:cs="新宋体"/>
          <w:color w:val="008080"/>
          <w:kern w:val="0"/>
          <w:sz w:val="19"/>
          <w:szCs w:val="19"/>
        </w:rPr>
        <w:t>0秒保存下持仓和成交未</w:t>
      </w:r>
      <w:r>
        <w:rPr>
          <w:rFonts w:hint="eastAsia" w:ascii="新宋体" w:eastAsia="新宋体" w:cs="新宋体"/>
          <w:color w:val="008080"/>
          <w:kern w:val="0"/>
          <w:sz w:val="19"/>
          <w:szCs w:val="19"/>
        </w:rPr>
        <w:t>N的</w:t>
      </w:r>
      <w:r>
        <w:rPr>
          <w:rFonts w:ascii="新宋体" w:eastAsia="新宋体" w:cs="新宋体"/>
          <w:color w:val="008080"/>
          <w:kern w:val="0"/>
          <w:sz w:val="19"/>
          <w:szCs w:val="19"/>
        </w:rPr>
        <w:t>合约的行情</w:t>
      </w:r>
      <w:r>
        <w:rPr>
          <w:rFonts w:hint="eastAsia" w:ascii="新宋体" w:eastAsia="新宋体" w:cs="新宋体"/>
          <w:color w:val="008080"/>
          <w:kern w:val="0"/>
          <w:sz w:val="19"/>
          <w:szCs w:val="19"/>
        </w:rPr>
        <w:t>，如果行情中没有，就用</w:t>
      </w:r>
      <w:r>
        <w:rPr>
          <w:rFonts w:ascii="新宋体" w:eastAsia="新宋体" w:cs="新宋体"/>
          <w:color w:val="008080"/>
          <w:kern w:val="0"/>
          <w:sz w:val="19"/>
          <w:szCs w:val="19"/>
        </w:rPr>
        <w:t>TPreSetlPx</w:t>
      </w:r>
    </w:p>
    <w:p>
      <w:pPr>
        <w:autoSpaceDE w:val="0"/>
        <w:autoSpaceDN w:val="0"/>
        <w:adjustRightInd w:val="0"/>
        <w:jc w:val="left"/>
        <w:rPr>
          <w:rFonts w:ascii="新宋体" w:eastAsia="新宋体" w:cs="新宋体"/>
          <w:color w:val="008080"/>
          <w:kern w:val="0"/>
          <w:sz w:val="19"/>
          <w:szCs w:val="19"/>
        </w:rPr>
      </w:pPr>
      <w:r>
        <w:rPr>
          <w:rFonts w:hint="eastAsia" w:ascii="新宋体" w:eastAsia="新宋体" w:cs="新宋体"/>
          <w:color w:val="008080"/>
          <w:kern w:val="0"/>
          <w:sz w:val="19"/>
          <w:szCs w:val="19"/>
        </w:rPr>
        <w:t>的结算价代替，</w:t>
      </w:r>
      <w:r>
        <w:rPr>
          <w:rFonts w:ascii="新宋体" w:eastAsia="新宋体" w:cs="新宋体"/>
          <w:color w:val="008080"/>
          <w:kern w:val="0"/>
          <w:sz w:val="19"/>
          <w:szCs w:val="19"/>
        </w:rPr>
        <w:t>TPreSetlPx保存了盘后当天的所有结算价</w:t>
      </w: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传给</w:t>
      </w:r>
      <w:r>
        <w:rPr>
          <w:rFonts w:hint="eastAsia" w:ascii="新宋体" w:eastAsia="新宋体" w:cs="新宋体"/>
          <w:color w:val="008080"/>
          <w:kern w:val="0"/>
          <w:sz w:val="19"/>
          <w:szCs w:val="19"/>
        </w:rPr>
        <w:t>G</w:t>
      </w:r>
      <w:r>
        <w:rPr>
          <w:rFonts w:ascii="新宋体" w:eastAsia="新宋体" w:cs="新宋体"/>
          <w:color w:val="008080"/>
          <w:kern w:val="0"/>
          <w:sz w:val="19"/>
          <w:szCs w:val="19"/>
        </w:rPr>
        <w:t>R的也是成交</w:t>
      </w:r>
      <w:r>
        <w:rPr>
          <w:rFonts w:hint="eastAsia" w:ascii="新宋体" w:eastAsia="新宋体" w:cs="新宋体"/>
          <w:color w:val="008080"/>
          <w:kern w:val="0"/>
          <w:sz w:val="19"/>
          <w:szCs w:val="19"/>
        </w:rPr>
        <w:t>为N的和持仓合约从行情中拿，如果拿不到则从</w:t>
      </w:r>
      <w:r>
        <w:rPr>
          <w:rFonts w:ascii="新宋体" w:eastAsia="新宋体" w:cs="新宋体"/>
          <w:color w:val="008080"/>
          <w:kern w:val="0"/>
          <w:sz w:val="19"/>
          <w:szCs w:val="19"/>
        </w:rPr>
        <w:t>TQuote拿</w:t>
      </w: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8080"/>
          <w:kern w:val="0"/>
          <w:sz w:val="19"/>
          <w:szCs w:val="19"/>
        </w:rPr>
        <w:t>Mq写成交的时候每次都初始化了</w:t>
      </w:r>
      <w:r>
        <w:rPr>
          <w:rFonts w:ascii="新宋体" w:eastAsia="新宋体" w:cs="新宋体"/>
          <w:color w:val="000000"/>
          <w:kern w:val="0"/>
          <w:sz w:val="24"/>
          <w:szCs w:val="24"/>
          <w:highlight w:val="white"/>
        </w:rPr>
        <w:t>tradelog</w:t>
      </w:r>
      <w:r>
        <w:rPr>
          <w:rFonts w:hint="eastAsia" w:ascii="新宋体" w:eastAsia="新宋体" w:cs="新宋体"/>
          <w:color w:val="000000"/>
          <w:kern w:val="0"/>
          <w:sz w:val="24"/>
          <w:szCs w:val="24"/>
          <w:highlight w:val="white"/>
        </w:rPr>
        <w:t>，</w:t>
      </w:r>
      <w:r>
        <w:rPr>
          <w:rFonts w:ascii="新宋体" w:eastAsia="新宋体" w:cs="新宋体"/>
          <w:color w:val="000000"/>
          <w:kern w:val="0"/>
          <w:sz w:val="24"/>
          <w:szCs w:val="24"/>
          <w:highlight w:val="white"/>
        </w:rPr>
        <w:t>不需要</w:t>
      </w:r>
      <w:r>
        <w:rPr>
          <w:rFonts w:hint="eastAsia" w:ascii="新宋体" w:eastAsia="新宋体" w:cs="新宋体"/>
          <w:color w:val="000000"/>
          <w:kern w:val="0"/>
          <w:sz w:val="24"/>
          <w:szCs w:val="24"/>
          <w:highlight w:val="white"/>
        </w:rPr>
        <w:t>，</w:t>
      </w:r>
      <w:r>
        <w:rPr>
          <w:rFonts w:ascii="新宋体" w:eastAsia="新宋体" w:cs="新宋体"/>
          <w:color w:val="000000"/>
          <w:kern w:val="0"/>
          <w:sz w:val="24"/>
          <w:szCs w:val="24"/>
          <w:highlight w:val="white"/>
        </w:rPr>
        <w:t>因为在formload里已经初始化过一次了resetLogger</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0000"/>
          <w:kern w:val="0"/>
          <w:sz w:val="24"/>
          <w:szCs w:val="24"/>
        </w:rPr>
        <w:t>TAllSettlePrice 变成了盘后当天所有结算价</w:t>
      </w:r>
      <w:r>
        <w:rPr>
          <w:rFonts w:hint="eastAsia" w:ascii="新宋体" w:eastAsia="新宋体" w:cs="新宋体"/>
          <w:color w:val="000000"/>
          <w:kern w:val="0"/>
          <w:sz w:val="24"/>
          <w:szCs w:val="24"/>
        </w:rPr>
        <w:t>，</w:t>
      </w:r>
      <w:r>
        <w:rPr>
          <w:rFonts w:ascii="新宋体" w:eastAsia="新宋体" w:cs="新宋体"/>
          <w:color w:val="000000"/>
          <w:kern w:val="0"/>
          <w:sz w:val="24"/>
          <w:szCs w:val="24"/>
        </w:rPr>
        <w:t>然后再转点后会把TAllSettlePrice拷贝到</w:t>
      </w:r>
      <w:r>
        <w:rPr>
          <w:rFonts w:ascii="新宋体" w:eastAsia="新宋体" w:cs="新宋体"/>
          <w:color w:val="008080"/>
          <w:kern w:val="0"/>
          <w:sz w:val="19"/>
          <w:szCs w:val="19"/>
        </w:rPr>
        <w:t>TPreSetlPx作为前一天结算价</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hint="eastAsia" w:ascii="新宋体" w:eastAsia="新宋体" w:cs="新宋体"/>
          <w:color w:val="000000"/>
          <w:kern w:val="0"/>
          <w:sz w:val="24"/>
          <w:szCs w:val="24"/>
          <w:lang w:val="en-US" w:eastAsia="zh-CN"/>
        </w:rPr>
      </w:pPr>
      <w:r>
        <w:rPr>
          <w:rFonts w:hint="eastAsia" w:ascii="新宋体" w:eastAsia="新宋体" w:cs="新宋体"/>
          <w:color w:val="000000"/>
          <w:kern w:val="0"/>
          <w:sz w:val="24"/>
          <w:szCs w:val="24"/>
        </w:rPr>
        <w:t>TAllSettlePrice</w:t>
      </w:r>
      <w:r>
        <w:rPr>
          <w:rFonts w:hint="eastAsia" w:ascii="新宋体" w:eastAsia="新宋体" w:cs="新宋体"/>
          <w:color w:val="000000"/>
          <w:kern w:val="0"/>
          <w:sz w:val="24"/>
          <w:szCs w:val="24"/>
          <w:lang w:val="en-US" w:eastAsia="zh-CN"/>
        </w:rPr>
        <w:t>这个表只在手动添加结算价和下载cme结算价，从span里解析结算价的时候用到了，转点后把</w:t>
      </w:r>
      <w:r>
        <w:rPr>
          <w:rFonts w:hint="eastAsia" w:ascii="新宋体" w:eastAsia="新宋体" w:cs="新宋体"/>
          <w:color w:val="000000"/>
          <w:kern w:val="0"/>
          <w:sz w:val="24"/>
          <w:szCs w:val="24"/>
        </w:rPr>
        <w:t>TAllSettlePrice</w:t>
      </w:r>
      <w:r>
        <w:rPr>
          <w:rFonts w:hint="eastAsia" w:ascii="新宋体" w:eastAsia="新宋体" w:cs="新宋体"/>
          <w:color w:val="000000"/>
          <w:kern w:val="0"/>
          <w:sz w:val="24"/>
          <w:szCs w:val="24"/>
          <w:lang w:val="en-US" w:eastAsia="zh-CN"/>
        </w:rPr>
        <w:t>这个表的数据全部拷贝到TPreSetlPx这个表作为前结算价</w:t>
      </w:r>
    </w:p>
    <w:p>
      <w:pPr>
        <w:autoSpaceDE w:val="0"/>
        <w:autoSpaceDN w:val="0"/>
        <w:adjustRightInd w:val="0"/>
        <w:jc w:val="left"/>
        <w:rPr>
          <w:rFonts w:hint="default" w:ascii="新宋体" w:eastAsia="新宋体" w:cs="新宋体"/>
          <w:color w:val="000000"/>
          <w:kern w:val="0"/>
          <w:sz w:val="24"/>
          <w:szCs w:val="24"/>
          <w:lang w:val="en-US" w:eastAsia="zh-CN"/>
        </w:rPr>
      </w:pPr>
      <w:r>
        <w:rPr>
          <w:rFonts w:hint="default" w:ascii="新宋体" w:eastAsia="新宋体" w:cs="新宋体"/>
          <w:color w:val="000000"/>
          <w:kern w:val="0"/>
          <w:sz w:val="24"/>
          <w:szCs w:val="24"/>
          <w:lang w:val="en-US" w:eastAsia="zh-CN"/>
        </w:rPr>
        <w:t>TPreSetlPx</w:t>
      </w:r>
      <w:r>
        <w:rPr>
          <w:rFonts w:hint="eastAsia" w:ascii="新宋体" w:eastAsia="新宋体" w:cs="新宋体"/>
          <w:color w:val="000000"/>
          <w:kern w:val="0"/>
          <w:sz w:val="24"/>
          <w:szCs w:val="24"/>
          <w:lang w:val="en-US" w:eastAsia="zh-CN"/>
        </w:rPr>
        <w:t>这个表在计算</w:t>
      </w:r>
      <w:r>
        <w:rPr>
          <w:rFonts w:hint="eastAsia" w:ascii="新宋体" w:hAnsi="新宋体" w:eastAsia="新宋体"/>
          <w:color w:val="000000"/>
          <w:sz w:val="19"/>
          <w:szCs w:val="24"/>
        </w:rPr>
        <w:t>CalcOptionsImpliedVolatility</w:t>
      </w:r>
      <w:r>
        <w:rPr>
          <w:rFonts w:hint="eastAsia" w:ascii="新宋体" w:hAnsi="新宋体" w:eastAsia="新宋体"/>
          <w:color w:val="000000"/>
          <w:sz w:val="19"/>
          <w:szCs w:val="24"/>
          <w:lang w:val="en-US" w:eastAsia="zh-CN"/>
        </w:rPr>
        <w:t xml:space="preserve"> </w:t>
      </w:r>
      <w:r>
        <w:rPr>
          <w:rFonts w:hint="eastAsia" w:ascii="新宋体" w:eastAsia="新宋体" w:cs="新宋体"/>
          <w:color w:val="000000"/>
          <w:kern w:val="0"/>
          <w:sz w:val="24"/>
          <w:szCs w:val="24"/>
          <w:lang w:val="en-US" w:eastAsia="zh-CN"/>
        </w:rPr>
        <w:t>IV的时候用到，在计算PayCollect里用到，以及更新Tuote表里用到</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highlight w:val="white"/>
        </w:rPr>
        <w:t>Cme</w:t>
      </w:r>
      <w:r>
        <w:rPr>
          <w:rFonts w:ascii="新宋体" w:eastAsia="新宋体" w:cs="新宋体"/>
          <w:color w:val="000000"/>
          <w:kern w:val="0"/>
          <w:sz w:val="24"/>
          <w:szCs w:val="24"/>
        </w:rPr>
        <w:t xml:space="preserve"> 至少有一个为非清算日但不是cme清算日时</w:t>
      </w:r>
      <w:r>
        <w:rPr>
          <w:rFonts w:hint="eastAsia" w:ascii="新宋体" w:eastAsia="新宋体" w:cs="新宋体"/>
          <w:color w:val="000000"/>
          <w:kern w:val="0"/>
          <w:sz w:val="24"/>
          <w:szCs w:val="24"/>
        </w:rPr>
        <w:t>，</w:t>
      </w:r>
      <w:r>
        <w:rPr>
          <w:rFonts w:ascii="新宋体" w:eastAsia="新宋体" w:cs="新宋体"/>
          <w:color w:val="000000"/>
          <w:kern w:val="0"/>
          <w:sz w:val="24"/>
          <w:szCs w:val="24"/>
        </w:rPr>
        <w:t>时会走</w:t>
      </w:r>
      <w:r>
        <w:rPr>
          <w:rFonts w:hint="eastAsia" w:ascii="新宋体" w:eastAsia="新宋体" w:cs="新宋体"/>
          <w:color w:val="000000"/>
          <w:kern w:val="0"/>
          <w:sz w:val="24"/>
          <w:szCs w:val="24"/>
        </w:rPr>
        <w:t>3</w:t>
      </w:r>
      <w:r>
        <w:rPr>
          <w:rFonts w:ascii="新宋体" w:eastAsia="新宋体" w:cs="新宋体"/>
          <w:color w:val="000000"/>
          <w:kern w:val="0"/>
          <w:sz w:val="24"/>
          <w:szCs w:val="24"/>
        </w:rPr>
        <w:t>0.7盘后结算</w:t>
      </w:r>
      <w:r>
        <w:rPr>
          <w:rFonts w:hint="eastAsia" w:ascii="新宋体" w:eastAsia="新宋体" w:cs="新宋体"/>
          <w:color w:val="000000"/>
          <w:kern w:val="0"/>
          <w:sz w:val="24"/>
          <w:szCs w:val="24"/>
        </w:rPr>
        <w:t>，</w:t>
      </w:r>
      <w:r>
        <w:rPr>
          <w:rFonts w:ascii="新宋体" w:eastAsia="新宋体" w:cs="新宋体"/>
          <w:color w:val="000000"/>
          <w:kern w:val="0"/>
          <w:sz w:val="24"/>
          <w:szCs w:val="24"/>
        </w:rPr>
        <w:t>此时tybanlance和tcashbalance没有问题</w:t>
      </w:r>
      <w:r>
        <w:rPr>
          <w:rFonts w:hint="eastAsia" w:ascii="新宋体" w:eastAsia="新宋体" w:cs="新宋体"/>
          <w:color w:val="000000"/>
          <w:kern w:val="0"/>
          <w:sz w:val="24"/>
          <w:szCs w:val="24"/>
        </w:rPr>
        <w:t>，</w:t>
      </w:r>
      <w:r>
        <w:rPr>
          <w:rFonts w:ascii="新宋体" w:eastAsia="新宋体" w:cs="新宋体"/>
          <w:color w:val="000000"/>
          <w:kern w:val="0"/>
          <w:sz w:val="24"/>
          <w:szCs w:val="24"/>
        </w:rPr>
        <w:t>因为没有成交会拿前一天的过来</w:t>
      </w:r>
      <w:r>
        <w:rPr>
          <w:rFonts w:hint="eastAsia" w:ascii="新宋体" w:eastAsia="新宋体" w:cs="新宋体"/>
          <w:color w:val="000000"/>
          <w:kern w:val="0"/>
          <w:sz w:val="24"/>
          <w:szCs w:val="24"/>
        </w:rPr>
        <w:t>，</w:t>
      </w:r>
      <w:r>
        <w:rPr>
          <w:rFonts w:ascii="新宋体" w:eastAsia="新宋体" w:cs="新宋体"/>
          <w:color w:val="000000"/>
          <w:kern w:val="0"/>
          <w:sz w:val="24"/>
          <w:szCs w:val="24"/>
        </w:rPr>
        <w:t>但是cme因为没有结算价文件</w:t>
      </w:r>
      <w:r>
        <w:rPr>
          <w:rFonts w:hint="eastAsia" w:ascii="新宋体" w:eastAsia="新宋体" w:cs="新宋体"/>
          <w:color w:val="000000"/>
          <w:kern w:val="0"/>
          <w:sz w:val="24"/>
          <w:szCs w:val="24"/>
        </w:rPr>
        <w:t>，</w:t>
      </w:r>
      <w:r>
        <w:rPr>
          <w:rFonts w:ascii="新宋体" w:eastAsia="新宋体" w:cs="新宋体"/>
          <w:color w:val="000000"/>
          <w:kern w:val="0"/>
          <w:sz w:val="24"/>
          <w:szCs w:val="24"/>
        </w:rPr>
        <w:t>保证金会算不出来</w:t>
      </w:r>
      <w:r>
        <w:rPr>
          <w:rFonts w:hint="eastAsia" w:ascii="新宋体" w:eastAsia="新宋体" w:cs="新宋体"/>
          <w:color w:val="000000"/>
          <w:kern w:val="0"/>
          <w:sz w:val="24"/>
          <w:szCs w:val="24"/>
        </w:rPr>
        <w:t>，</w:t>
      </w:r>
      <w:r>
        <w:rPr>
          <w:rFonts w:ascii="新宋体" w:eastAsia="新宋体" w:cs="新宋体"/>
          <w:color w:val="000000"/>
          <w:kern w:val="0"/>
          <w:sz w:val="24"/>
          <w:szCs w:val="24"/>
        </w:rPr>
        <w:t>由于cmepointbanlance表会取前一天保证金eod</w:t>
      </w:r>
      <w:r>
        <w:rPr>
          <w:rFonts w:hint="eastAsia" w:ascii="新宋体" w:eastAsia="新宋体" w:cs="新宋体"/>
          <w:color w:val="000000"/>
          <w:kern w:val="0"/>
          <w:sz w:val="24"/>
          <w:szCs w:val="24"/>
        </w:rPr>
        <w:t>，</w:t>
      </w:r>
      <w:r>
        <w:rPr>
          <w:rFonts w:ascii="新宋体" w:eastAsia="新宋体" w:cs="新宋体"/>
          <w:color w:val="000000"/>
          <w:kern w:val="0"/>
          <w:sz w:val="24"/>
          <w:szCs w:val="24"/>
        </w:rPr>
        <w:t>出错</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8080"/>
          <w:kern w:val="0"/>
          <w:sz w:val="19"/>
          <w:szCs w:val="19"/>
        </w:rPr>
      </w:pPr>
      <w:r>
        <w:rPr>
          <w:rFonts w:hint="eastAsia" w:ascii="新宋体" w:eastAsia="新宋体" w:cs="新宋体"/>
          <w:color w:val="008080"/>
          <w:kern w:val="0"/>
          <w:sz w:val="19"/>
          <w:szCs w:val="19"/>
        </w:rPr>
        <w:t>我有一个Winform应用程序，重载了方法“WndProc”代码如下：</w:t>
      </w: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const int WM_MOUSEMOVE = 0X0200;</w:t>
      </w: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protected override void WndProc(ref Message m)</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switch (m.Msg)</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case WM_MOUSEMOVE:</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Debug.Write(string.Format("CurrentDate:{0}", DateTime.Now) + Environment.NewLine);</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break;</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base.WndProc(ref m);</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 xml:space="preserve">        }</w:t>
      </w: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r>
        <w:rPr>
          <w:rFonts w:hint="eastAsia" w:ascii="新宋体" w:eastAsia="新宋体" w:cs="新宋体"/>
          <w:color w:val="008080"/>
          <w:kern w:val="0"/>
          <w:sz w:val="19"/>
          <w:szCs w:val="19"/>
        </w:rPr>
        <w:t>我想捕获鼠标在应用程序上移动时的消息，但是当我把鼠标放置在应用程序上面，然后就不动鼠标，但是在vs.net中的Output中就看到一直在输出信息！太奇怪了。我并没有移动鼠标，为什么会捕获到这个消息了呢？</w:t>
      </w: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r>
        <w:rPr>
          <w:rFonts w:hint="eastAsia" w:ascii="新宋体" w:eastAsia="新宋体" w:cs="新宋体"/>
          <w:color w:val="008080"/>
          <w:kern w:val="0"/>
          <w:sz w:val="19"/>
          <w:szCs w:val="19"/>
        </w:rPr>
        <w:t>请教高人，我只想当鼠标移动的时候捕获到这个消息，应该怎么处理？谢谢了</w:t>
      </w: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10250" cy="1647825"/>
            <wp:effectExtent l="0" t="0" r="0" b="9525"/>
            <wp:docPr id="21" name="图片 21" descr="C:\Users\david\AppData\Roaming\Tencent\Users\709239679\QQ\WinTemp\RichOle\VKZJEP_{@[WYEAT{EAI)4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david\AppData\Roaming\Tencent\Users\709239679\QQ\WinTemp\RichOle\VKZJEP_{@[WYEAT{EAI)4E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10250" cy="1647825"/>
                    </a:xfrm>
                    <a:prstGeom prst="rect">
                      <a:avLst/>
                    </a:prstGeom>
                    <a:noFill/>
                    <a:ln>
                      <a:noFill/>
                    </a:ln>
                  </pic:spPr>
                </pic:pic>
              </a:graphicData>
            </a:graphic>
          </wp:inline>
        </w:drawing>
      </w:r>
    </w:p>
    <w:p>
      <w:pPr>
        <w:autoSpaceDE w:val="0"/>
        <w:autoSpaceDN w:val="0"/>
        <w:adjustRightInd w:val="0"/>
        <w:jc w:val="left"/>
        <w:rPr>
          <w:rFonts w:ascii="新宋体" w:eastAsia="新宋体" w:cs="新宋体"/>
          <w:color w:val="008080"/>
          <w:kern w:val="0"/>
          <w:sz w:val="19"/>
          <w:szCs w:val="19"/>
        </w:rPr>
      </w:pPr>
      <w:r>
        <w:rPr>
          <w:rFonts w:hint="eastAsia" w:ascii="新宋体" w:eastAsia="新宋体" w:cs="新宋体"/>
          <w:color w:val="008080"/>
          <w:kern w:val="0"/>
          <w:sz w:val="19"/>
          <w:szCs w:val="19"/>
        </w:rPr>
        <w:t>加这个表的目的是为了防止在客户端节假日配置里加一个还没有任何交易的交易所配置影响程序。</w:t>
      </w: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收盘之前生成报表不进行pdf 转换</w:t>
      </w:r>
    </w:p>
    <w:p>
      <w:pPr>
        <w:autoSpaceDE w:val="0"/>
        <w:autoSpaceDN w:val="0"/>
        <w:adjustRightInd w:val="0"/>
        <w:jc w:val="left"/>
        <w:rPr>
          <w:rFonts w:ascii="新宋体" w:eastAsia="新宋体" w:cs="新宋体"/>
          <w:color w:val="008080"/>
          <w:kern w:val="0"/>
          <w:sz w:val="19"/>
          <w:szCs w:val="19"/>
        </w:rPr>
      </w:pPr>
    </w:p>
    <w:p>
      <w:pPr>
        <w:widowControl/>
        <w:jc w:val="left"/>
        <w:rPr>
          <w:rFonts w:ascii="宋体" w:hAnsi="宋体" w:eastAsia="宋体" w:cs="宋体"/>
          <w:kern w:val="0"/>
          <w:sz w:val="24"/>
          <w:szCs w:val="24"/>
        </w:rPr>
      </w:pPr>
      <w:r>
        <w:rPr>
          <w:rFonts w:ascii="新宋体" w:eastAsia="新宋体" w:cs="新宋体"/>
          <w:color w:val="008080"/>
          <w:kern w:val="0"/>
          <w:sz w:val="19"/>
          <w:szCs w:val="19"/>
        </w:rPr>
        <w:t>发送结单</w:t>
      </w:r>
      <w:r>
        <w:rPr>
          <w:rFonts w:ascii="宋体" w:hAnsi="宋体" w:eastAsia="宋体" w:cs="宋体"/>
          <w:kern w:val="0"/>
          <w:sz w:val="24"/>
          <w:szCs w:val="24"/>
        </w:rPr>
        <w:drawing>
          <wp:inline distT="0" distB="0" distL="0" distR="0">
            <wp:extent cx="7791450" cy="4181475"/>
            <wp:effectExtent l="0" t="0" r="0" b="9525"/>
            <wp:docPr id="22" name="图片 22" descr="C:\Users\david\AppData\Roaming\Tencent\Users\709239679\QQ\WinTemp\RichOle\U$[RW3QDP9GI)`(3XM5~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david\AppData\Roaming\Tencent\Users\709239679\QQ\WinTemp\RichOle\U$[RW3QDP9GI)`(3XM5~V@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791450" cy="4181475"/>
                    </a:xfrm>
                    <a:prstGeom prst="rect">
                      <a:avLst/>
                    </a:prstGeom>
                    <a:noFill/>
                    <a:ln>
                      <a:noFill/>
                    </a:ln>
                  </pic:spPr>
                </pic:pic>
              </a:graphicData>
            </a:graphic>
          </wp:inline>
        </w:drawing>
      </w:r>
      <w:r>
        <w:rPr>
          <w:rFonts w:ascii="宋体" w:hAnsi="宋体" w:eastAsia="宋体" w:cs="宋体"/>
          <w:kern w:val="0"/>
          <w:sz w:val="24"/>
          <w:szCs w:val="24"/>
        </w:rPr>
        <w:t>是cme清算日需要等状态，</w:t>
      </w:r>
      <w:r>
        <w:rPr>
          <w:rFonts w:hint="eastAsia" w:ascii="宋体" w:hAnsi="宋体" w:eastAsia="宋体" w:cs="宋体"/>
          <w:kern w:val="0"/>
          <w:sz w:val="24"/>
          <w:szCs w:val="24"/>
        </w:rPr>
        <w:t>3</w:t>
      </w:r>
      <w:r>
        <w:rPr>
          <w:rFonts w:ascii="宋体" w:hAnsi="宋体" w:eastAsia="宋体" w:cs="宋体"/>
          <w:kern w:val="0"/>
          <w:sz w:val="24"/>
          <w:szCs w:val="24"/>
        </w:rPr>
        <w:t>0.7清算日因为是最后</w:t>
      </w:r>
      <w:r>
        <w:rPr>
          <w:rFonts w:hint="eastAsia" w:ascii="宋体" w:hAnsi="宋体" w:eastAsia="宋体" w:cs="宋体"/>
          <w:kern w:val="0"/>
          <w:sz w:val="24"/>
          <w:szCs w:val="24"/>
        </w:rPr>
        <w:t>，</w:t>
      </w:r>
      <w:r>
        <w:rPr>
          <w:rFonts w:ascii="宋体" w:hAnsi="宋体" w:eastAsia="宋体" w:cs="宋体"/>
          <w:kern w:val="0"/>
          <w:sz w:val="24"/>
          <w:szCs w:val="24"/>
        </w:rPr>
        <w:t>不需要等</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新宋体" w:eastAsia="新宋体" w:cs="新宋体"/>
          <w:color w:val="008000"/>
          <w:kern w:val="0"/>
          <w:sz w:val="24"/>
          <w:szCs w:val="24"/>
        </w:rPr>
      </w:pPr>
      <w:r>
        <w:rPr>
          <w:rFonts w:hint="eastAsia" w:ascii="新宋体" w:eastAsia="新宋体" w:cs="新宋体"/>
          <w:color w:val="008000"/>
          <w:kern w:val="0"/>
          <w:sz w:val="24"/>
          <w:szCs w:val="24"/>
          <w:highlight w:val="white"/>
        </w:rPr>
        <w:t>/</w:t>
      </w:r>
      <w:r>
        <w:rPr>
          <w:rFonts w:ascii="新宋体" w:eastAsia="新宋体" w:cs="新宋体"/>
          <w:color w:val="008000"/>
          <w:kern w:val="0"/>
          <w:sz w:val="24"/>
          <w:szCs w:val="24"/>
          <w:highlight w:val="white"/>
        </w:rPr>
        <w:t>/customer</w:t>
      </w:r>
      <w:r>
        <w:rPr>
          <w:rFonts w:hint="eastAsia" w:ascii="新宋体" w:eastAsia="新宋体" w:cs="新宋体"/>
          <w:color w:val="008000"/>
          <w:kern w:val="0"/>
          <w:sz w:val="24"/>
          <w:szCs w:val="24"/>
          <w:highlight w:val="white"/>
        </w:rPr>
        <w:t>账户下，按</w:t>
      </w:r>
      <w:r>
        <w:rPr>
          <w:rFonts w:ascii="新宋体" w:eastAsia="新宋体" w:cs="新宋体"/>
          <w:color w:val="008000"/>
          <w:kern w:val="0"/>
          <w:sz w:val="24"/>
          <w:szCs w:val="24"/>
          <w:highlight w:val="white"/>
        </w:rPr>
        <w:t>Trader</w:t>
      </w:r>
      <w:r>
        <w:rPr>
          <w:rFonts w:hint="eastAsia" w:ascii="新宋体" w:eastAsia="新宋体" w:cs="新宋体"/>
          <w:color w:val="008000"/>
          <w:kern w:val="0"/>
          <w:sz w:val="24"/>
          <w:szCs w:val="24"/>
          <w:highlight w:val="white"/>
        </w:rPr>
        <w:t>加入</w:t>
      </w:r>
      <w:r>
        <w:rPr>
          <w:rFonts w:ascii="新宋体" w:eastAsia="新宋体" w:cs="新宋体"/>
          <w:color w:val="008000"/>
          <w:kern w:val="0"/>
          <w:sz w:val="24"/>
          <w:szCs w:val="24"/>
          <w:highlight w:val="white"/>
        </w:rPr>
        <w:t>OnimbusAccountList</w:t>
      </w:r>
    </w:p>
    <w:p>
      <w:pPr>
        <w:widowControl/>
        <w:jc w:val="left"/>
        <w:rPr>
          <w:rFonts w:ascii="新宋体" w:eastAsia="新宋体" w:cs="新宋体"/>
          <w:color w:val="008000"/>
          <w:kern w:val="0"/>
          <w:sz w:val="24"/>
          <w:szCs w:val="24"/>
        </w:rPr>
      </w:pPr>
    </w:p>
    <w:p>
      <w:pPr>
        <w:widowControl/>
        <w:jc w:val="left"/>
        <w:rPr>
          <w:rFonts w:ascii="新宋体" w:eastAsia="新宋体" w:cs="新宋体"/>
          <w:color w:val="008000"/>
          <w:kern w:val="0"/>
          <w:sz w:val="24"/>
          <w:szCs w:val="24"/>
        </w:rPr>
      </w:pPr>
      <w:r>
        <w:rPr>
          <w:rFonts w:ascii="新宋体" w:eastAsia="新宋体" w:cs="新宋体"/>
          <w:color w:val="008000"/>
          <w:kern w:val="0"/>
          <w:sz w:val="24"/>
          <w:szCs w:val="24"/>
          <w:highlight w:val="white"/>
        </w:rPr>
        <w:t>//house</w:t>
      </w:r>
      <w:r>
        <w:rPr>
          <w:rFonts w:hint="eastAsia" w:ascii="新宋体" w:eastAsia="新宋体" w:cs="新宋体"/>
          <w:color w:val="008000"/>
          <w:kern w:val="0"/>
          <w:sz w:val="24"/>
          <w:szCs w:val="24"/>
          <w:highlight w:val="white"/>
        </w:rPr>
        <w:t>账户下，相同</w:t>
      </w:r>
      <w:r>
        <w:rPr>
          <w:rFonts w:ascii="新宋体" w:eastAsia="新宋体" w:cs="新宋体"/>
          <w:color w:val="008000"/>
          <w:kern w:val="0"/>
          <w:sz w:val="24"/>
          <w:szCs w:val="24"/>
          <w:highlight w:val="white"/>
        </w:rPr>
        <w:t>AccountNo</w:t>
      </w:r>
      <w:r>
        <w:rPr>
          <w:rFonts w:hint="eastAsia" w:ascii="新宋体" w:eastAsia="新宋体" w:cs="新宋体"/>
          <w:color w:val="008000"/>
          <w:kern w:val="0"/>
          <w:sz w:val="24"/>
          <w:szCs w:val="24"/>
          <w:highlight w:val="white"/>
        </w:rPr>
        <w:t>下，不同的</w:t>
      </w:r>
      <w:r>
        <w:rPr>
          <w:rFonts w:ascii="新宋体" w:eastAsia="新宋体" w:cs="新宋体"/>
          <w:color w:val="008000"/>
          <w:kern w:val="0"/>
          <w:sz w:val="24"/>
          <w:szCs w:val="24"/>
          <w:highlight w:val="white"/>
        </w:rPr>
        <w:t>Trader</w:t>
      </w:r>
      <w:r>
        <w:rPr>
          <w:rFonts w:hint="eastAsia" w:ascii="新宋体" w:eastAsia="新宋体" w:cs="新宋体"/>
          <w:color w:val="008000"/>
          <w:kern w:val="0"/>
          <w:sz w:val="24"/>
          <w:szCs w:val="24"/>
          <w:highlight w:val="white"/>
        </w:rPr>
        <w:t>累计加入</w:t>
      </w:r>
      <w:r>
        <w:rPr>
          <w:rFonts w:ascii="新宋体" w:eastAsia="新宋体" w:cs="新宋体"/>
          <w:color w:val="008000"/>
          <w:kern w:val="0"/>
          <w:sz w:val="24"/>
          <w:szCs w:val="24"/>
          <w:highlight w:val="white"/>
        </w:rPr>
        <w:t>OnimbusAccountList</w:t>
      </w:r>
    </w:p>
    <w:p>
      <w:pPr>
        <w:widowControl/>
        <w:jc w:val="left"/>
        <w:rPr>
          <w:rFonts w:ascii="新宋体" w:eastAsia="新宋体" w:cs="新宋体"/>
          <w:color w:val="008000"/>
          <w:kern w:val="0"/>
          <w:sz w:val="24"/>
          <w:szCs w:val="24"/>
        </w:rPr>
      </w:pPr>
    </w:p>
    <w:p>
      <w:pPr>
        <w:widowControl/>
        <w:jc w:val="left"/>
        <w:rPr>
          <w:rFonts w:ascii="新宋体" w:eastAsia="新宋体" w:cs="新宋体"/>
          <w:color w:val="008000"/>
          <w:kern w:val="0"/>
          <w:sz w:val="24"/>
          <w:szCs w:val="24"/>
        </w:rPr>
      </w:pPr>
    </w:p>
    <w:p>
      <w:pPr>
        <w:widowControl/>
        <w:jc w:val="left"/>
        <w:rPr>
          <w:rFonts w:ascii="新宋体" w:eastAsia="新宋体" w:cs="新宋体"/>
          <w:color w:val="008000"/>
          <w:kern w:val="0"/>
          <w:sz w:val="24"/>
          <w:szCs w:val="24"/>
        </w:rPr>
      </w:pPr>
    </w:p>
    <w:p>
      <w:pPr>
        <w:widowControl/>
        <w:jc w:val="left"/>
        <w:rPr>
          <w:rFonts w:ascii="新宋体" w:eastAsia="新宋体" w:cs="新宋体"/>
          <w:color w:val="000000" w:themeColor="text1"/>
          <w:kern w:val="0"/>
          <w:sz w:val="24"/>
          <w:szCs w:val="24"/>
          <w14:textFill>
            <w14:solidFill>
              <w14:schemeClr w14:val="tx1"/>
            </w14:solidFill>
          </w14:textFill>
        </w:rPr>
      </w:pPr>
      <w:r>
        <w:rPr>
          <w:rFonts w:ascii="新宋体" w:eastAsia="新宋体" w:cs="新宋体"/>
          <w:color w:val="000000" w:themeColor="text1"/>
          <w:kern w:val="0"/>
          <w:sz w:val="24"/>
          <w:szCs w:val="24"/>
          <w:highlight w:val="white"/>
          <w14:textFill>
            <w14:solidFill>
              <w14:schemeClr w14:val="tx1"/>
            </w14:solidFill>
          </w14:textFill>
        </w:rPr>
        <w:t>Dealer</w:t>
      </w:r>
      <w:r>
        <w:rPr>
          <w:rFonts w:ascii="新宋体" w:eastAsia="新宋体" w:cs="新宋体"/>
          <w:color w:val="000000" w:themeColor="text1"/>
          <w:kern w:val="0"/>
          <w:sz w:val="24"/>
          <w:szCs w:val="24"/>
          <w14:textFill>
            <w14:solidFill>
              <w14:schemeClr w14:val="tx1"/>
            </w14:solidFill>
          </w14:textFill>
        </w:rPr>
        <w:t>Allocation操作目前不是很严谨</w:t>
      </w:r>
      <w:r>
        <w:rPr>
          <w:rFonts w:hint="eastAsia" w:ascii="新宋体" w:eastAsia="新宋体" w:cs="新宋体"/>
          <w:color w:val="000000" w:themeColor="text1"/>
          <w:kern w:val="0"/>
          <w:sz w:val="24"/>
          <w:szCs w:val="24"/>
          <w14:textFill>
            <w14:solidFill>
              <w14:schemeClr w14:val="tx1"/>
            </w14:solidFill>
          </w14:textFill>
        </w:rPr>
        <w:t>，</w:t>
      </w:r>
      <w:r>
        <w:rPr>
          <w:rFonts w:ascii="新宋体" w:eastAsia="新宋体" w:cs="新宋体"/>
          <w:color w:val="000000" w:themeColor="text1"/>
          <w:kern w:val="0"/>
          <w:sz w:val="24"/>
          <w:szCs w:val="24"/>
          <w14:textFill>
            <w14:solidFill>
              <w14:schemeClr w14:val="tx1"/>
            </w14:solidFill>
          </w14:textFill>
        </w:rPr>
        <w:t>因为加入做完dealer后操作人员不进行平仓</w:t>
      </w:r>
      <w:r>
        <w:rPr>
          <w:rFonts w:hint="eastAsia" w:ascii="新宋体" w:eastAsia="新宋体" w:cs="新宋体"/>
          <w:color w:val="000000" w:themeColor="text1"/>
          <w:kern w:val="0"/>
          <w:sz w:val="24"/>
          <w:szCs w:val="24"/>
          <w14:textFill>
            <w14:solidFill>
              <w14:schemeClr w14:val="tx1"/>
            </w14:solidFill>
          </w14:textFill>
        </w:rPr>
        <w:t>，dealer单据改为正常的tag</w:t>
      </w:r>
      <w:r>
        <w:rPr>
          <w:rFonts w:ascii="新宋体" w:eastAsia="新宋体" w:cs="新宋体"/>
          <w:color w:val="000000" w:themeColor="text1"/>
          <w:kern w:val="0"/>
          <w:sz w:val="24"/>
          <w:szCs w:val="24"/>
          <w14:textFill>
            <w14:solidFill>
              <w14:schemeClr w14:val="tx1"/>
            </w14:solidFill>
          </w14:textFill>
        </w:rPr>
        <w:t>50</w:t>
      </w:r>
      <w:r>
        <w:rPr>
          <w:rFonts w:hint="eastAsia" w:ascii="新宋体" w:eastAsia="新宋体" w:cs="新宋体"/>
          <w:color w:val="000000" w:themeColor="text1"/>
          <w:kern w:val="0"/>
          <w:sz w:val="24"/>
          <w:szCs w:val="24"/>
          <w14:textFill>
            <w14:solidFill>
              <w14:schemeClr w14:val="tx1"/>
            </w14:solidFill>
          </w14:textFill>
        </w:rPr>
        <w:t>，</w:t>
      </w:r>
      <w:r>
        <w:rPr>
          <w:rFonts w:ascii="新宋体" w:eastAsia="新宋体" w:cs="新宋体"/>
          <w:color w:val="000000" w:themeColor="text1"/>
          <w:kern w:val="0"/>
          <w:sz w:val="24"/>
          <w:szCs w:val="24"/>
          <w14:textFill>
            <w14:solidFill>
              <w14:schemeClr w14:val="tx1"/>
            </w14:solidFill>
          </w14:textFill>
        </w:rPr>
        <w:t>并且状态为</w:t>
      </w:r>
      <w:r>
        <w:rPr>
          <w:rFonts w:hint="eastAsia" w:ascii="新宋体" w:eastAsia="新宋体" w:cs="新宋体"/>
          <w:color w:val="000000" w:themeColor="text1"/>
          <w:kern w:val="0"/>
          <w:sz w:val="24"/>
          <w:szCs w:val="24"/>
          <w14:textFill>
            <w14:solidFill>
              <w14:schemeClr w14:val="tx1"/>
            </w14:solidFill>
          </w14:textFill>
        </w:rPr>
        <w:t>N，trade</w:t>
      </w:r>
      <w:r>
        <w:rPr>
          <w:rFonts w:ascii="新宋体" w:eastAsia="新宋体" w:cs="新宋体"/>
          <w:color w:val="000000" w:themeColor="text1"/>
          <w:kern w:val="0"/>
          <w:sz w:val="24"/>
          <w:szCs w:val="24"/>
          <w14:textFill>
            <w14:solidFill>
              <w14:schemeClr w14:val="tx1"/>
            </w14:solidFill>
          </w14:textFill>
        </w:rPr>
        <w:t>Detail的仓位被删除</w:t>
      </w:r>
      <w:r>
        <w:rPr>
          <w:rFonts w:hint="eastAsia" w:ascii="新宋体" w:eastAsia="新宋体" w:cs="新宋体"/>
          <w:color w:val="000000" w:themeColor="text1"/>
          <w:kern w:val="0"/>
          <w:sz w:val="24"/>
          <w:szCs w:val="24"/>
          <w14:textFill>
            <w14:solidFill>
              <w14:schemeClr w14:val="tx1"/>
            </w14:solidFill>
          </w14:textFill>
        </w:rPr>
        <w:t>，</w:t>
      </w:r>
      <w:r>
        <w:rPr>
          <w:rFonts w:ascii="新宋体" w:eastAsia="新宋体" w:cs="新宋体"/>
          <w:color w:val="000000" w:themeColor="text1"/>
          <w:kern w:val="0"/>
          <w:sz w:val="24"/>
          <w:szCs w:val="24"/>
          <w14:textFill>
            <w14:solidFill>
              <w14:schemeClr w14:val="tx1"/>
            </w14:solidFill>
          </w14:textFill>
        </w:rPr>
        <w:t>这个时候生成cgm报表会出现dealer</w:t>
      </w:r>
      <w:r>
        <w:rPr>
          <w:rFonts w:hint="eastAsia" w:ascii="新宋体" w:eastAsia="新宋体" w:cs="新宋体"/>
          <w:color w:val="000000" w:themeColor="text1"/>
          <w:kern w:val="0"/>
          <w:sz w:val="24"/>
          <w:szCs w:val="24"/>
          <w14:textFill>
            <w14:solidFill>
              <w14:schemeClr w14:val="tx1"/>
            </w14:solidFill>
          </w14:textFill>
        </w:rPr>
        <w:t>的仓位在tytradedetail里，并且在成交表里也能查出状态为N的dealer单据，union后会重复。如果此时要解决这个问题，只需要在</w:t>
      </w:r>
      <w:r>
        <w:rPr>
          <w:rFonts w:ascii="新宋体" w:eastAsia="新宋体" w:cs="新宋体"/>
          <w:color w:val="000000" w:themeColor="text1"/>
          <w:kern w:val="0"/>
          <w:sz w:val="24"/>
          <w:szCs w:val="24"/>
          <w:highlight w:val="white"/>
          <w14:textFill>
            <w14:solidFill>
              <w14:schemeClr w14:val="tx1"/>
            </w14:solidFill>
          </w14:textFill>
        </w:rPr>
        <w:t>Dealer</w:t>
      </w:r>
      <w:r>
        <w:rPr>
          <w:rFonts w:ascii="新宋体" w:eastAsia="新宋体" w:cs="新宋体"/>
          <w:color w:val="000000" w:themeColor="text1"/>
          <w:kern w:val="0"/>
          <w:sz w:val="24"/>
          <w:szCs w:val="24"/>
          <w14:textFill>
            <w14:solidFill>
              <w14:schemeClr w14:val="tx1"/>
            </w14:solidFill>
          </w14:textFill>
        </w:rPr>
        <w:t>Allocation也删除tytradedetail的仓位</w:t>
      </w:r>
    </w:p>
    <w:p>
      <w:pPr>
        <w:widowControl/>
        <w:jc w:val="left"/>
        <w:rPr>
          <w:rFonts w:ascii="新宋体" w:eastAsia="新宋体" w:cs="新宋体"/>
          <w:color w:val="000000" w:themeColor="text1"/>
          <w:kern w:val="0"/>
          <w:sz w:val="24"/>
          <w:szCs w:val="24"/>
          <w14:textFill>
            <w14:solidFill>
              <w14:schemeClr w14:val="tx1"/>
            </w14:solidFill>
          </w14:textFill>
        </w:rPr>
      </w:pPr>
    </w:p>
    <w:p>
      <w:pPr>
        <w:widowControl/>
        <w:jc w:val="left"/>
        <w:rPr>
          <w:rFonts w:ascii="新宋体" w:eastAsia="新宋体" w:cs="新宋体"/>
          <w:color w:val="000000" w:themeColor="text1"/>
          <w:kern w:val="0"/>
          <w:sz w:val="24"/>
          <w:szCs w:val="24"/>
          <w14:textFill>
            <w14:solidFill>
              <w14:schemeClr w14:val="tx1"/>
            </w14:solidFill>
          </w14:textFill>
        </w:rPr>
      </w:pPr>
    </w:p>
    <w:p>
      <w:pPr>
        <w:widowControl/>
        <w:jc w:val="left"/>
        <w:rPr>
          <w:rFonts w:ascii="新宋体" w:eastAsia="新宋体" w:cs="新宋体"/>
          <w:color w:val="000000" w:themeColor="text1"/>
          <w:kern w:val="0"/>
          <w:sz w:val="24"/>
          <w:szCs w:val="24"/>
          <w14:textFill>
            <w14:solidFill>
              <w14:schemeClr w14:val="tx1"/>
            </w14:solidFill>
          </w14:textFill>
        </w:rPr>
      </w:pPr>
    </w:p>
    <w:p>
      <w:pPr>
        <w:widowControl/>
        <w:jc w:val="left"/>
        <w:rPr>
          <w:rFonts w:ascii="新宋体" w:eastAsia="新宋体" w:cs="新宋体"/>
          <w:color w:val="000000" w:themeColor="text1"/>
          <w:kern w:val="0"/>
          <w:sz w:val="24"/>
          <w:szCs w:val="24"/>
          <w14:textFill>
            <w14:solidFill>
              <w14:schemeClr w14:val="tx1"/>
            </w14:solidFill>
          </w14:textFill>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30"/>
          <w:szCs w:val="30"/>
        </w:rPr>
        <w:t>一、什么是期权行权</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期权是交易双方关于未来买卖权利达成的合约。行权是指期权合约权利方要求义务方按照约定时间、价格和方式履行期权约定的义务，期权的义务方则必须在期权权利方行权时提供相应的义务。</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如果你手中有一张上汽集团的标的证券的认购期权上汽集团购4月1300，行权日是4月23日。行权价格是13元。就是说，到4月23日这天，你有资格用13元/股的价格买该股票5000股。</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如果到了这天，该股的市场价是15元，别人买5000股要花75000元，而王先生这天则可以用65000元就买5000股，假如当初王先生买入期权时期权权利金为1.2元，那么王先生一共花费了71000元，共节省4000元。王先生当然合算了。如果王先生真买，这个行为就叫行权。</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但是如果到了这天，该股的市场价是12元，王先生当然不会用15元/股的价格买，那么王先生手里的一张认购期权就是废纸。王先生肯定选择放弃行权了。</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需要指出的是，上交所推出的个股期权是欧式期权，意味着在只能在规定日期，即期权到期日（合约到期月份的第四个星期三）以事先约定好的价格向期权义务方行权。</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30"/>
          <w:szCs w:val="30"/>
        </w:rPr>
        <w:t>二、行权交收</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27"/>
          <w:szCs w:val="27"/>
        </w:rPr>
        <w:t>1.行权日期</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投资者在面临期权行权时，有几个重要的日期需要弄清楚，包括合约最后交易日、到期日、行权日、交收日。</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27"/>
          <w:szCs w:val="27"/>
        </w:rPr>
        <w:t>1）合约最后交易日（T日）</w:t>
      </w: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合约最后交易日是指到期期权合约最后可以进行场内交易的时间。最后交易日设为每个合约到期月份的第四个星期三（遇法定节假日顺延）。</w:t>
      </w: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27"/>
          <w:szCs w:val="27"/>
        </w:rPr>
        <w:t>2）合约到期日（T日）</w:t>
      </w: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合约最后到期日是指合约的存续期截止的日期，也是期权合约必须履行的最后日期。一般情况下，合约到期日就是最后交易日。</w:t>
      </w: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27"/>
          <w:szCs w:val="27"/>
        </w:rPr>
        <w:t>3）合约行权日（T日）</w:t>
      </w: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合约行权日是指投资者可以进行行权申报的日期。上交所将合约行权日与最后交易日设置为同一天。</w:t>
      </w: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27"/>
          <w:szCs w:val="27"/>
        </w:rPr>
        <w:t>4）合约交收日（T+1日）</w:t>
      </w: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合约交收日是指中国结算公司将权利方行权后得来的标的证券过户给投资者的日期，合约交收日为行权日的下一个交易日。投资者只有在合约交收日的下一个工作日（T+2），才能卖出行权所得的标的证券。</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在初期方案中，上交所为了考虑到股指期货投资者套利套保的需要，将期权行权日设置为合约到期月份的第三个星期五（T日）。期权是T+1日交割，下周二T+2日才能交易卖出，导致时间跨度过长。由于周末是各类信息发布的集中期，为避免投资者承担不必要的风险，上交所将行权日定为合约到期月份的第四个星期三。这样，投资者可以在星期五卖出行权得来的股票。也就是说投资者最快可以在期权到期月份第四个星期五将行权得来的股票卖掉。</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27"/>
          <w:szCs w:val="27"/>
        </w:rPr>
        <w:t>2.行权时间</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期权到期行权日暨最后交易日，期权行权指令提交时间为上午9：30－11：30，下午13：00－15：30。</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相比于股票和期权交易时间，上交所为了使在最后时刻买入期权的投资者可以行权，将期权行权指令提交时间延长30分钟。投资者可以最晚在当天的15点30提交行权申报指令。在此期间，投资者如果想撤销之前提交的行权指令可以随时撤单，或重新申报。同时，投资者也可以重复累次提交行权委托。在行权日下午15点30分后，投资者将无法撤销行权指令。</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行权日买入的期权，投资者当日可以行权。</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27"/>
          <w:szCs w:val="27"/>
        </w:rPr>
        <w:t>3.行权指派</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行权指派就是中国结算公司对所有期权权利方的有效行权申报，对义务方进行行权配对。为了保证公平性，交易所是按比例指派给期权义务方交付标的证券或资金。被指派的投资者必须准备足额的标的证券或资金，完成行权交收。</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27"/>
          <w:szCs w:val="27"/>
        </w:rPr>
        <w:t>4.行权交收</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行权交收是指在行权交收日，中国结算公司将被指派义务方的标的证券和资金划付给期权的权利方。</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个股期权采用实物交割的方式，即在行权时，双方进行现金与标的证券的交收。对于认购期权，权利方根据行权价将对应的资金交给义务方，义务方将对应标的证券交给权利方；对于认沽期权，权利方将股票交给义务方，义务方根据行权价将对应的资金交给权利方。</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b/>
          <w:bCs/>
          <w:color w:val="000000"/>
          <w:kern w:val="0"/>
          <w:sz w:val="27"/>
          <w:szCs w:val="27"/>
        </w:rPr>
        <w:t>5.关于自动行权</w:t>
      </w:r>
    </w:p>
    <w:p>
      <w:pPr>
        <w:widowControl/>
        <w:spacing w:before="100" w:beforeAutospacing="1" w:after="100" w:afterAutospacing="1"/>
        <w:jc w:val="left"/>
        <w:rPr>
          <w:rFonts w:ascii="微软雅黑" w:hAnsi="微软雅黑" w:eastAsia="微软雅黑" w:cs="宋体"/>
          <w:color w:val="000000"/>
          <w:kern w:val="0"/>
          <w:sz w:val="27"/>
          <w:szCs w:val="27"/>
        </w:rPr>
      </w:pPr>
    </w:p>
    <w:p>
      <w:pPr>
        <w:widowControl/>
        <w:spacing w:before="100" w:beforeAutospacing="1" w:after="100" w:afterAutospacing="1"/>
        <w:jc w:val="left"/>
        <w:rPr>
          <w:rFonts w:ascii="微软雅黑" w:hAnsi="微软雅黑" w:eastAsia="微软雅黑" w:cs="宋体"/>
          <w:color w:val="000000"/>
          <w:kern w:val="0"/>
          <w:sz w:val="27"/>
          <w:szCs w:val="27"/>
        </w:rPr>
      </w:pPr>
      <w:r>
        <w:rPr>
          <w:rFonts w:hint="eastAsia" w:ascii="微软雅黑" w:hAnsi="微软雅黑" w:eastAsia="微软雅黑" w:cs="宋体"/>
          <w:color w:val="000000"/>
          <w:kern w:val="0"/>
          <w:sz w:val="27"/>
          <w:szCs w:val="27"/>
        </w:rPr>
        <w:t>投资者担心可能在行权日当天未及时行权造成不必要的损失。一般来说，证券公司会提供关于自动行权的服务，帮助投资者对符合条件的实值期权自动行权</w:t>
      </w:r>
    </w:p>
    <w:p>
      <w:pPr>
        <w:widowControl/>
        <w:jc w:val="left"/>
        <w:rPr>
          <w:rFonts w:ascii="宋体" w:hAnsi="宋体" w:eastAsia="宋体" w:cs="宋体"/>
          <w:color w:val="000000" w:themeColor="text1"/>
          <w:kern w:val="0"/>
          <w:sz w:val="24"/>
          <w:szCs w:val="24"/>
          <w14:textFill>
            <w14:solidFill>
              <w14:schemeClr w14:val="tx1"/>
            </w14:solidFill>
          </w14:textFill>
        </w:rPr>
      </w:pPr>
    </w:p>
    <w:p>
      <w:pPr>
        <w:widowControl/>
        <w:shd w:val="clear" w:color="auto" w:fill="FFFFFF"/>
        <w:spacing w:before="100" w:beforeAutospacing="1"/>
        <w:jc w:val="left"/>
        <w:rPr>
          <w:rFonts w:ascii="Helvetica" w:hAnsi="Helvetica" w:eastAsia="宋体" w:cs="Helvetica"/>
          <w:color w:val="333333"/>
          <w:kern w:val="0"/>
          <w:szCs w:val="21"/>
        </w:rPr>
      </w:pPr>
      <w:r>
        <w:rPr>
          <w:rFonts w:ascii="Helvetica" w:hAnsi="Helvetica" w:eastAsia="宋体" w:cs="Helvetica"/>
          <w:color w:val="333333"/>
          <w:kern w:val="0"/>
          <w:szCs w:val="21"/>
        </w:rPr>
        <w:t>SQL Server推荐使用 SET 而不是 SELECT 对变量进行赋值。</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当表达式返回一个值并对一个变量进行赋值时，推荐使用 SET 方法。</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下表列出 SET 与 SELECT 的区别。请特别注意红色部分。</w:t>
      </w:r>
    </w:p>
    <w:p>
      <w:pPr>
        <w:widowControl/>
        <w:shd w:val="clear" w:color="auto" w:fill="FFFFFF"/>
        <w:spacing w:before="100" w:beforeAutospacing="1" w:line="420" w:lineRule="atLeast"/>
        <w:jc w:val="left"/>
        <w:rPr>
          <w:rFonts w:ascii="Helvetica" w:hAnsi="Helvetica" w:eastAsia="宋体" w:cs="Helvetica"/>
          <w:color w:val="333333"/>
          <w:kern w:val="0"/>
          <w:szCs w:val="21"/>
        </w:rPr>
      </w:pPr>
      <w:r>
        <w:rPr>
          <w:rFonts w:ascii="Helvetica" w:hAnsi="Helvetica" w:eastAsia="宋体" w:cs="Helvetica"/>
          <w:color w:val="333333"/>
          <w:kern w:val="0"/>
          <w:szCs w:val="21"/>
        </w:rPr>
        <w:t> </w:t>
      </w:r>
    </w:p>
    <w:tbl>
      <w:tblPr>
        <w:tblStyle w:val="8"/>
        <w:tblW w:w="7635" w:type="dxa"/>
        <w:jc w:val="center"/>
        <w:tblCellSpacing w:w="0" w:type="dxa"/>
        <w:shd w:val="clear" w:color="auto" w:fill="FFFFFF"/>
        <w:tblLayout w:type="autofit"/>
        <w:tblCellMar>
          <w:top w:w="15" w:type="dxa"/>
          <w:left w:w="15" w:type="dxa"/>
          <w:bottom w:w="15" w:type="dxa"/>
          <w:right w:w="15" w:type="dxa"/>
        </w:tblCellMar>
      </w:tblPr>
      <w:tblGrid>
        <w:gridCol w:w="2150"/>
        <w:gridCol w:w="1392"/>
        <w:gridCol w:w="4093"/>
      </w:tblGrid>
      <w:tr>
        <w:tblPrEx>
          <w:shd w:val="clear" w:color="auto" w:fill="FFFFFF"/>
          <w:tblCellMar>
            <w:top w:w="15" w:type="dxa"/>
            <w:left w:w="15" w:type="dxa"/>
            <w:bottom w:w="15" w:type="dxa"/>
            <w:right w:w="15" w:type="dxa"/>
          </w:tblCellMar>
        </w:tblPrEx>
        <w:trPr>
          <w:tblCellSpacing w:w="0" w:type="dxa"/>
          <w:jc w:val="center"/>
        </w:trPr>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 </w:t>
            </w:r>
          </w:p>
        </w:tc>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b/>
                <w:bCs/>
                <w:color w:val="333333"/>
                <w:kern w:val="0"/>
                <w:sz w:val="18"/>
                <w:szCs w:val="18"/>
              </w:rPr>
              <w:t>set</w:t>
            </w:r>
          </w:p>
        </w:tc>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b/>
                <w:bCs/>
                <w:color w:val="333333"/>
                <w:kern w:val="0"/>
                <w:sz w:val="18"/>
                <w:szCs w:val="18"/>
              </w:rPr>
              <w:t>select</w:t>
            </w:r>
          </w:p>
        </w:tc>
      </w:tr>
      <w:tr>
        <w:tblPrEx>
          <w:shd w:val="clear" w:color="auto" w:fill="FFFFFF"/>
          <w:tblCellMar>
            <w:top w:w="15" w:type="dxa"/>
            <w:left w:w="15" w:type="dxa"/>
            <w:bottom w:w="15" w:type="dxa"/>
            <w:right w:w="15" w:type="dxa"/>
          </w:tblCellMar>
        </w:tblPrEx>
        <w:trPr>
          <w:tblCellSpacing w:w="0" w:type="dxa"/>
          <w:jc w:val="center"/>
        </w:trPr>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同时对多个变量同时赋值</w:t>
            </w:r>
          </w:p>
        </w:tc>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不支持</w:t>
            </w:r>
          </w:p>
        </w:tc>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支持</w:t>
            </w:r>
          </w:p>
        </w:tc>
      </w:tr>
      <w:tr>
        <w:tblPrEx>
          <w:shd w:val="clear" w:color="auto" w:fill="FFFFFF"/>
          <w:tblCellMar>
            <w:top w:w="15" w:type="dxa"/>
            <w:left w:w="15" w:type="dxa"/>
            <w:bottom w:w="15" w:type="dxa"/>
            <w:right w:w="15" w:type="dxa"/>
          </w:tblCellMar>
        </w:tblPrEx>
        <w:trPr>
          <w:tblCellSpacing w:w="0" w:type="dxa"/>
          <w:jc w:val="center"/>
        </w:trPr>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表达式返回多个值时</w:t>
            </w:r>
          </w:p>
        </w:tc>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出错</w:t>
            </w:r>
          </w:p>
        </w:tc>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将返回的最后一个值赋给变量</w:t>
            </w:r>
          </w:p>
        </w:tc>
      </w:tr>
      <w:tr>
        <w:tblPrEx>
          <w:shd w:val="clear" w:color="auto" w:fill="FFFFFF"/>
          <w:tblCellMar>
            <w:top w:w="15" w:type="dxa"/>
            <w:left w:w="15" w:type="dxa"/>
            <w:bottom w:w="15" w:type="dxa"/>
            <w:right w:w="15" w:type="dxa"/>
          </w:tblCellMar>
        </w:tblPrEx>
        <w:trPr>
          <w:tblCellSpacing w:w="0" w:type="dxa"/>
          <w:jc w:val="center"/>
        </w:trPr>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表达式未返回值</w:t>
            </w:r>
          </w:p>
        </w:tc>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变量被赋null值</w:t>
            </w:r>
          </w:p>
        </w:tc>
        <w:tc>
          <w:tcPr>
            <w:tcW w:w="0" w:type="auto"/>
            <w:shd w:val="clear" w:color="auto" w:fill="FFFFFF"/>
            <w:vAlign w:val="center"/>
          </w:tcPr>
          <w:p>
            <w:pPr>
              <w:widowControl/>
              <w:jc w:val="left"/>
              <w:rPr>
                <w:rFonts w:ascii="Arial" w:hAnsi="Arial" w:eastAsia="宋体" w:cs="Arial"/>
                <w:color w:val="333333"/>
                <w:kern w:val="0"/>
                <w:sz w:val="18"/>
                <w:szCs w:val="18"/>
              </w:rPr>
            </w:pPr>
            <w:r>
              <w:rPr>
                <w:rFonts w:ascii="Arial" w:hAnsi="Arial" w:eastAsia="宋体" w:cs="Arial"/>
                <w:color w:val="333333"/>
                <w:kern w:val="0"/>
                <w:sz w:val="18"/>
                <w:szCs w:val="18"/>
              </w:rPr>
              <w:t>变量保持原值</w:t>
            </w:r>
            <w:r>
              <w:rPr>
                <w:rFonts w:hint="eastAsia" w:ascii="Arial" w:hAnsi="Arial" w:eastAsia="宋体" w:cs="Arial"/>
                <w:color w:val="333333"/>
                <w:kern w:val="0"/>
                <w:sz w:val="18"/>
                <w:szCs w:val="18"/>
              </w:rPr>
              <w:t>,</w:t>
            </w:r>
            <w:r>
              <w:rPr>
                <w:rFonts w:ascii="Arial" w:hAnsi="Arial" w:eastAsia="宋体" w:cs="Arial"/>
                <w:color w:val="333333"/>
                <w:kern w:val="0"/>
                <w:sz w:val="18"/>
                <w:szCs w:val="18"/>
              </w:rPr>
              <w:t>但若有标量函数返回值</w:t>
            </w:r>
            <w:r>
              <w:rPr>
                <w:rFonts w:hint="eastAsia" w:ascii="Arial" w:hAnsi="Arial" w:eastAsia="宋体" w:cs="Arial"/>
                <w:color w:val="333333"/>
                <w:kern w:val="0"/>
                <w:sz w:val="18"/>
                <w:szCs w:val="18"/>
              </w:rPr>
              <w:t>，</w:t>
            </w:r>
            <w:r>
              <w:rPr>
                <w:rFonts w:ascii="Arial" w:hAnsi="Arial" w:eastAsia="宋体" w:cs="Arial"/>
                <w:color w:val="333333"/>
                <w:kern w:val="0"/>
                <w:sz w:val="18"/>
                <w:szCs w:val="18"/>
              </w:rPr>
              <w:t>则为null</w:t>
            </w:r>
          </w:p>
        </w:tc>
      </w:tr>
    </w:tbl>
    <w:p>
      <w:pPr>
        <w:widowControl/>
        <w:shd w:val="clear" w:color="auto" w:fill="FFFFFF"/>
        <w:spacing w:before="100" w:beforeAutospacing="1"/>
        <w:jc w:val="left"/>
        <w:rPr>
          <w:rFonts w:ascii="Helvetica" w:hAnsi="Helvetica" w:eastAsia="宋体" w:cs="Helvetica"/>
          <w:color w:val="333333"/>
          <w:kern w:val="0"/>
          <w:szCs w:val="21"/>
        </w:rPr>
      </w:pPr>
      <w:r>
        <w:rPr>
          <w:rFonts w:ascii="Helvetica" w:hAnsi="Helvetica" w:eastAsia="宋体" w:cs="Helvetica"/>
          <w:color w:val="333333"/>
          <w:kern w:val="0"/>
          <w:szCs w:val="21"/>
        </w:rPr>
        <w:t>下面以具体示例来说明问题：</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create table chinadba1(</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userid int ,</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addr varchar(128) </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go</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insert into chinadba1(userid,addr) values(1,'addr1')</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insert into chinadba1(userid,addr) values(2,'addr2')</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insert into chinadba1(userid,addr) values(3,'addr3')</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go</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表达式返回多个值时，使用 SET 赋值 </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declare @addr varchar(128)</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set @addr = (select addr from chinadba1)</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--出错信息为</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服务器: 消息 512，级别 16，状态 1，行 2</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子查询返回的值多于一个。当子查询跟随在 =、!=、&lt;、&lt;=、&gt;、&gt;= 之后，或子查询用作表达式时，这种情况是不允许的。</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go</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表达式返回多个值时，使用 SELECT 赋值 declare @addr varchar(128)</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select @addr = addr from chinadba1</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print @addr --结果集中最后一个 addr 列的值</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--结果: addr3 </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go</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表达式未返回值时，使用 SET 赋值 declare @addr varchar(128)</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set @addr = '初始值'</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set @addr = (select addr from chinadba1 where userid = 4 )</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print @addr --null值 </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go</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表达式未返回值时，使用 SELECT 赋值 declare @addr varchar(128)</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set @addr = '初始值'</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select @addr = addr from chinadba1 where userid = 4</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print @addr --保持原值</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go</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需要注意的是，SELECT 也可以将标量子查询的值赋给变量，如果标量子查询不返回值，则变量被置为 null 值。</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此时与 使用 SET 赋值是完全相同的</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对标量子查询的概念大家应该都觉得陌生，举个例子就能说明</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declare @addr varchar(128)</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set @addr = '初始值'</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--select addr from chinadba1 where userid = 4 为标量子查询语句</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select @addr = (select addr from chinadba1 where userid = 4) </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print @addr --null值</w:t>
      </w:r>
      <w:r>
        <w:rPr>
          <w:rFonts w:ascii="Helvetica" w:hAnsi="Helvetica" w:eastAsia="宋体" w:cs="Helvetica"/>
          <w:color w:val="333333"/>
          <w:kern w:val="0"/>
          <w:szCs w:val="21"/>
        </w:rPr>
        <w:br w:type="textWrapping"/>
      </w:r>
      <w:r>
        <w:rPr>
          <w:rFonts w:ascii="Helvetica" w:hAnsi="Helvetica" w:eastAsia="宋体" w:cs="Helvetica"/>
          <w:color w:val="333333"/>
          <w:kern w:val="0"/>
          <w:szCs w:val="21"/>
        </w:rPr>
        <w:t>go</w:t>
      </w:r>
    </w:p>
    <w:p>
      <w:pPr>
        <w:widowControl/>
        <w:jc w:val="left"/>
        <w:rPr>
          <w:rFonts w:ascii="宋体" w:hAnsi="宋体" w:eastAsia="宋体" w:cs="宋体"/>
          <w:color w:val="000000" w:themeColor="text1"/>
          <w:kern w:val="0"/>
          <w:sz w:val="24"/>
          <w:szCs w:val="24"/>
          <w14:textFill>
            <w14:solidFill>
              <w14:schemeClr w14:val="tx1"/>
            </w14:solidFill>
          </w14:textFill>
        </w:rPr>
      </w:pPr>
    </w:p>
    <w:p>
      <w:pPr>
        <w:widowControl/>
        <w:jc w:val="left"/>
        <w:rPr>
          <w:rFonts w:ascii="宋体" w:hAnsi="宋体" w:eastAsia="宋体" w:cs="宋体"/>
          <w:color w:val="000000" w:themeColor="text1"/>
          <w:kern w:val="0"/>
          <w:sz w:val="24"/>
          <w:szCs w:val="24"/>
          <w14:textFill>
            <w14:solidFill>
              <w14:schemeClr w14:val="tx1"/>
            </w14:solidFill>
          </w14:textFill>
        </w:rPr>
      </w:pPr>
    </w:p>
    <w:p>
      <w:pPr>
        <w:rPr>
          <w:sz w:val="28"/>
          <w:szCs w:val="28"/>
        </w:rPr>
      </w:pPr>
      <w:r>
        <w:rPr>
          <w:rFonts w:hint="eastAsia"/>
          <w:sz w:val="28"/>
          <w:szCs w:val="28"/>
        </w:rPr>
        <w:t>尝试下载cme和N</w:t>
      </w:r>
      <w:r>
        <w:rPr>
          <w:sz w:val="28"/>
          <w:szCs w:val="28"/>
        </w:rPr>
        <w:t>YMEX成交的时间是</w:t>
      </w:r>
      <w:r>
        <w:rPr>
          <w:rFonts w:hint="eastAsia"/>
          <w:sz w:val="28"/>
          <w:szCs w:val="28"/>
        </w:rPr>
        <w:t>2</w:t>
      </w:r>
      <w:r>
        <w:rPr>
          <w:sz w:val="28"/>
          <w:szCs w:val="28"/>
        </w:rPr>
        <w:t>0</w:t>
      </w:r>
      <w:r>
        <w:rPr>
          <w:rFonts w:hint="eastAsia"/>
          <w:sz w:val="28"/>
          <w:szCs w:val="28"/>
        </w:rPr>
        <w:t>:0</w:t>
      </w:r>
      <w:r>
        <w:rPr>
          <w:sz w:val="28"/>
          <w:szCs w:val="28"/>
        </w:rPr>
        <w:t>0</w:t>
      </w:r>
      <w:r>
        <w:rPr>
          <w:rFonts w:hint="eastAsia"/>
          <w:sz w:val="28"/>
          <w:szCs w:val="28"/>
        </w:rPr>
        <w:t>，</w:t>
      </w:r>
      <w:r>
        <w:rPr>
          <w:sz w:val="28"/>
          <w:szCs w:val="28"/>
        </w:rPr>
        <w:t>下载到本地的时间大概是</w:t>
      </w:r>
      <w:r>
        <w:rPr>
          <w:rFonts w:hint="eastAsia"/>
          <w:sz w:val="28"/>
          <w:szCs w:val="28"/>
        </w:rPr>
        <w:t>2</w:t>
      </w:r>
      <w:r>
        <w:rPr>
          <w:sz w:val="28"/>
          <w:szCs w:val="28"/>
        </w:rPr>
        <w:t>0</w:t>
      </w:r>
      <w:r>
        <w:rPr>
          <w:rFonts w:hint="eastAsia"/>
          <w:sz w:val="28"/>
          <w:szCs w:val="28"/>
        </w:rPr>
        <w:t>:3</w:t>
      </w:r>
      <w:r>
        <w:rPr>
          <w:sz w:val="28"/>
          <w:szCs w:val="28"/>
        </w:rPr>
        <w:t>0左右</w:t>
      </w:r>
      <w:r>
        <w:rPr>
          <w:rFonts w:hint="eastAsia"/>
          <w:sz w:val="28"/>
          <w:szCs w:val="28"/>
        </w:rPr>
        <w:t>，</w:t>
      </w:r>
      <w:r>
        <w:rPr>
          <w:sz w:val="28"/>
          <w:szCs w:val="28"/>
        </w:rPr>
        <w:t>会写到TTrdRegRpt</w:t>
      </w:r>
      <w:r>
        <w:rPr>
          <w:rFonts w:hint="eastAsia"/>
          <w:sz w:val="28"/>
          <w:szCs w:val="28"/>
        </w:rPr>
        <w:t>，</w:t>
      </w:r>
      <w:r>
        <w:rPr>
          <w:sz w:val="28"/>
          <w:szCs w:val="28"/>
        </w:rPr>
        <w:t>查这个表可以查出当天交易的量</w:t>
      </w:r>
      <w:r>
        <w:rPr>
          <w:rFonts w:hint="eastAsia"/>
          <w:sz w:val="28"/>
          <w:szCs w:val="28"/>
        </w:rPr>
        <w:t>，</w:t>
      </w:r>
      <w:r>
        <w:rPr>
          <w:sz w:val="28"/>
          <w:szCs w:val="28"/>
        </w:rPr>
        <w:t>收盘后的持仓</w:t>
      </w:r>
      <w:r>
        <w:rPr>
          <w:rFonts w:hint="eastAsia"/>
          <w:sz w:val="28"/>
          <w:szCs w:val="28"/>
        </w:rPr>
        <w:t>，</w:t>
      </w:r>
      <w:r>
        <w:rPr>
          <w:sz w:val="28"/>
          <w:szCs w:val="28"/>
        </w:rPr>
        <w:t>昨持仓等等</w:t>
      </w:r>
      <w:r>
        <w:rPr>
          <w:rFonts w:hint="eastAsia"/>
          <w:sz w:val="28"/>
          <w:szCs w:val="28"/>
        </w:rPr>
        <w:t>。</w:t>
      </w:r>
    </w:p>
    <w:p>
      <w:pPr>
        <w:rPr>
          <w:sz w:val="28"/>
          <w:szCs w:val="28"/>
        </w:rPr>
      </w:pPr>
      <w:r>
        <w:rPr>
          <w:sz w:val="28"/>
          <w:szCs w:val="28"/>
        </w:rPr>
        <w:t>尝试下载</w:t>
      </w:r>
      <w:r>
        <w:rPr>
          <w:rFonts w:hint="eastAsia"/>
          <w:sz w:val="28"/>
          <w:szCs w:val="28"/>
        </w:rPr>
        <w:t>5</w:t>
      </w:r>
      <w:r>
        <w:rPr>
          <w:sz w:val="28"/>
          <w:szCs w:val="28"/>
        </w:rPr>
        <w:t>93CSV的时间是</w:t>
      </w:r>
      <w:r>
        <w:rPr>
          <w:rFonts w:hint="eastAsia"/>
          <w:sz w:val="28"/>
          <w:szCs w:val="28"/>
        </w:rPr>
        <w:t>2</w:t>
      </w:r>
      <w:r>
        <w:rPr>
          <w:sz w:val="28"/>
          <w:szCs w:val="28"/>
        </w:rPr>
        <w:t>0</w:t>
      </w:r>
      <w:r>
        <w:rPr>
          <w:rFonts w:hint="eastAsia"/>
          <w:sz w:val="28"/>
          <w:szCs w:val="28"/>
        </w:rPr>
        <w:t>:3</w:t>
      </w:r>
      <w:r>
        <w:rPr>
          <w:sz w:val="28"/>
          <w:szCs w:val="28"/>
        </w:rPr>
        <w:t>0</w:t>
      </w:r>
      <w:r>
        <w:rPr>
          <w:rFonts w:hint="eastAsia"/>
          <w:sz w:val="28"/>
          <w:szCs w:val="28"/>
        </w:rPr>
        <w:t>，</w:t>
      </w:r>
      <w:r>
        <w:rPr>
          <w:sz w:val="28"/>
          <w:szCs w:val="28"/>
        </w:rPr>
        <w:t>下载到本地的时间大概是</w:t>
      </w:r>
      <w:r>
        <w:rPr>
          <w:rFonts w:hint="eastAsia"/>
          <w:sz w:val="28"/>
          <w:szCs w:val="28"/>
        </w:rPr>
        <w:t>2</w:t>
      </w:r>
      <w:r>
        <w:rPr>
          <w:sz w:val="28"/>
          <w:szCs w:val="28"/>
        </w:rPr>
        <w:t>0</w:t>
      </w:r>
      <w:r>
        <w:rPr>
          <w:rFonts w:hint="eastAsia"/>
          <w:sz w:val="28"/>
          <w:szCs w:val="28"/>
        </w:rPr>
        <w:t>:5</w:t>
      </w:r>
      <w:r>
        <w:rPr>
          <w:sz w:val="28"/>
          <w:szCs w:val="28"/>
        </w:rPr>
        <w:t>0</w:t>
      </w:r>
      <w:r>
        <w:rPr>
          <w:rFonts w:hint="eastAsia"/>
          <w:sz w:val="28"/>
          <w:szCs w:val="28"/>
        </w:rPr>
        <w:t>，</w:t>
      </w:r>
      <w:r>
        <w:rPr>
          <w:sz w:val="28"/>
          <w:szCs w:val="28"/>
        </w:rPr>
        <w:t>会写到TTradeRegistSum</w:t>
      </w:r>
    </w:p>
    <w:p>
      <w:pPr>
        <w:rPr>
          <w:sz w:val="28"/>
          <w:szCs w:val="28"/>
        </w:rPr>
      </w:pPr>
    </w:p>
    <w:p>
      <w:pPr>
        <w:rPr>
          <w:sz w:val="28"/>
          <w:szCs w:val="28"/>
        </w:rPr>
      </w:pPr>
    </w:p>
    <w:p>
      <w:pPr>
        <w:rPr>
          <w:sz w:val="28"/>
          <w:szCs w:val="28"/>
        </w:rPr>
      </w:pPr>
    </w:p>
    <w:p>
      <w:pPr>
        <w:pStyle w:val="2"/>
        <w:spacing w:before="0" w:after="120"/>
        <w:rPr>
          <w:rFonts w:ascii="Segoe UI Emoji" w:hAnsi="Segoe UI Emoji"/>
          <w:color w:val="404040"/>
          <w:sz w:val="45"/>
          <w:szCs w:val="45"/>
        </w:rPr>
      </w:pPr>
      <w:r>
        <w:rPr>
          <w:rFonts w:ascii="Segoe UI Emoji" w:hAnsi="Segoe UI Emoji"/>
          <w:color w:val="404040"/>
          <w:sz w:val="45"/>
          <w:szCs w:val="45"/>
        </w:rPr>
        <w:t>sql中的不等于&lt;&gt;，NULL需要单独判断</w:t>
      </w:r>
    </w:p>
    <w:p>
      <w:pPr>
        <w:rPr>
          <w:rFonts w:ascii="Segoe UI Emoji" w:hAnsi="Segoe UI Emoji"/>
          <w:color w:val="404040"/>
          <w:sz w:val="20"/>
          <w:szCs w:val="20"/>
        </w:rPr>
      </w:pPr>
      <w:r>
        <w:rPr>
          <w:rFonts w:ascii="Segoe UI Emoji" w:hAnsi="Segoe UI Emoji"/>
          <w:color w:val="0000FF"/>
          <w:sz w:val="20"/>
          <w:szCs w:val="20"/>
        </w:rPr>
        <mc:AlternateContent>
          <mc:Choice Requires="wps">
            <w:drawing>
              <wp:inline distT="0" distB="0" distL="0" distR="0">
                <wp:extent cx="304800" cy="304800"/>
                <wp:effectExtent l="0" t="0" r="0" b="0"/>
                <wp:docPr id="20" name="矩形 20" descr="https://upload.jianshu.io/users/upload_avatars/2829312/4b76dc796aef.jpg?imageMogr2/auto-orient/strip|imageView2/1/w/96/h/96/format/webp">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upload.jianshu.io/users/upload_avatars/2829312/4b76dc796aef.jpg?imageMogr2/auto-orient/strip|imageView2/1/w/96/h/96/format/webp" href="https://www.jianshu.com/u/c4cbdfd7682d"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0f7bnPAAAAAwEAAA8AAAAAAAAAAQAgAAAAIgAAAGRycy9kb3ducmV2LnhtbFBLAQIUABQAAAAI&#10;AIdO4kA5UShFaAIAAKEEAAAOAAAAAAAAAAEAIAAAAB4BAABkcnMvZTJvRG9jLnhtbFBLBQYAAAAA&#10;BgAGAFkBAAD4BQAAAAA=&#10;">
                <v:fill on="f" focussize="0,0"/>
                <v:stroke on="f"/>
                <v:imagedata o:title=""/>
                <o:lock v:ext="edit" aspectratio="t"/>
                <w10:wrap type="none"/>
                <w10:anchorlock/>
              </v:rect>
            </w:pict>
          </mc:Fallback>
        </mc:AlternateContent>
      </w:r>
    </w:p>
    <w:p>
      <w:pPr>
        <w:rPr>
          <w:rFonts w:ascii="Segoe UI Emoji" w:hAnsi="Segoe UI Emoji"/>
          <w:color w:val="404040"/>
          <w:sz w:val="20"/>
          <w:szCs w:val="20"/>
        </w:rPr>
      </w:pPr>
      <w:r>
        <w:fldChar w:fldCharType="begin"/>
      </w:r>
      <w:r>
        <w:instrText xml:space="preserve"> HYPERLINK "https://www.jianshu.com/u/c4cbdfd7682d" \t "_blank" </w:instrText>
      </w:r>
      <w:r>
        <w:fldChar w:fldCharType="separate"/>
      </w:r>
      <w:r>
        <w:rPr>
          <w:rStyle w:val="11"/>
          <w:rFonts w:ascii="Segoe UI Emoji" w:hAnsi="Segoe UI Emoji"/>
        </w:rPr>
        <w:t>向着远方奔跑</w:t>
      </w:r>
      <w:r>
        <w:rPr>
          <w:rStyle w:val="11"/>
          <w:rFonts w:ascii="Segoe UI Emoji" w:hAnsi="Segoe UI Emoji"/>
        </w:rPr>
        <w:fldChar w:fldCharType="end"/>
      </w:r>
      <w:r>
        <w:rPr>
          <w:rFonts w:ascii="Segoe UI Emoji" w:hAnsi="Segoe UI Emoji"/>
          <w:color w:val="404040"/>
          <w:sz w:val="20"/>
          <w:szCs w:val="20"/>
        </w:rPr>
        <w:t>关注</w:t>
      </w:r>
    </w:p>
    <w:p>
      <w:pPr>
        <w:rPr>
          <w:rFonts w:ascii="Segoe UI Emoji" w:hAnsi="Segoe UI Emoji"/>
          <w:color w:val="969696"/>
          <w:sz w:val="20"/>
          <w:szCs w:val="20"/>
        </w:rPr>
      </w:pPr>
      <w:r>
        <w:rPr>
          <w:rFonts w:ascii="Segoe UI Emoji" w:hAnsi="Segoe UI Emoji"/>
          <w:color w:val="969696"/>
          <w:sz w:val="20"/>
          <w:szCs w:val="20"/>
        </w:rPr>
        <w:t>2020.05.06 16:05:08字数 96阅读 842</w:t>
      </w:r>
    </w:p>
    <w:p>
      <w:pPr>
        <w:pStyle w:val="7"/>
        <w:spacing w:before="0" w:beforeAutospacing="0" w:after="300" w:afterAutospacing="0"/>
      </w:pPr>
      <w:r>
        <w:t>sql中，如果字段类型允许为NULL，则当有字段数据为NULL时，sql语句做不等于筛选判断时要注意</w:t>
      </w:r>
    </w:p>
    <w:p>
      <w:pPr>
        <w:pStyle w:val="7"/>
        <w:shd w:val="clear" w:color="auto" w:fill="FAFAFA"/>
        <w:spacing w:before="0" w:beforeAutospacing="0" w:after="0" w:afterAutospacing="0" w:line="450" w:lineRule="atLeast"/>
      </w:pPr>
      <w:r>
        <w:rPr>
          <w:rStyle w:val="10"/>
        </w:rPr>
        <w:t>null只能通过is null或者is not null来判断</w:t>
      </w:r>
    </w:p>
    <w:p>
      <w:pPr>
        <w:pStyle w:val="7"/>
        <w:spacing w:before="0" w:beforeAutospacing="0" w:after="300" w:afterAutospacing="0"/>
      </w:pPr>
      <w:r>
        <w:t>例：</w:t>
      </w:r>
      <w:r>
        <w:br w:type="textWrapping"/>
      </w:r>
      <w:r>
        <w:t>select * from bl_ip_dt where amount &lt;&gt; 800，这条语句查不出amount等于null 的记录</w:t>
      </w:r>
      <w:r>
        <w:br w:type="textWrapping"/>
      </w:r>
      <w:r>
        <w:t>select * from bl_ip_dt where amount &lt;&gt; 800 or amount is null 是可以的</w:t>
      </w:r>
    </w:p>
    <w:p>
      <w:pPr>
        <w:rPr>
          <w:sz w:val="28"/>
          <w:szCs w:val="28"/>
        </w:rPr>
      </w:pPr>
    </w:p>
    <w:p>
      <w:pPr>
        <w:rPr>
          <w:sz w:val="28"/>
          <w:szCs w:val="28"/>
        </w:rPr>
      </w:pPr>
    </w:p>
    <w:p>
      <w:pPr>
        <w:rPr>
          <w:sz w:val="28"/>
          <w:szCs w:val="28"/>
        </w:rPr>
      </w:pPr>
    </w:p>
    <w:p>
      <w:pPr>
        <w:rPr>
          <w:sz w:val="28"/>
          <w:szCs w:val="28"/>
        </w:rPr>
      </w:pPr>
    </w:p>
    <w:p>
      <w:pPr>
        <w:rPr>
          <w:sz w:val="28"/>
          <w:szCs w:val="28"/>
        </w:rPr>
      </w:pPr>
      <w:r>
        <w:rPr>
          <w:rFonts w:hint="eastAsia"/>
          <w:sz w:val="28"/>
          <w:szCs w:val="28"/>
        </w:rPr>
        <w:t>P</w:t>
      </w:r>
      <w:r>
        <w:rPr>
          <w:sz w:val="28"/>
          <w:szCs w:val="28"/>
        </w:rPr>
        <w:t>FTP只报今仓</w:t>
      </w:r>
      <w:r>
        <w:rPr>
          <w:rFonts w:hint="eastAsia"/>
          <w:sz w:val="28"/>
          <w:szCs w:val="28"/>
        </w:rPr>
        <w:t>，C</w:t>
      </w:r>
      <w:r>
        <w:rPr>
          <w:sz w:val="28"/>
          <w:szCs w:val="28"/>
        </w:rPr>
        <w:t>FTC今仓和昨仓都报</w:t>
      </w:r>
      <w:r>
        <w:rPr>
          <w:rFonts w:hint="eastAsia"/>
          <w:sz w:val="28"/>
          <w:szCs w:val="28"/>
        </w:rPr>
        <w:t>，</w:t>
      </w:r>
      <w:r>
        <w:rPr>
          <w:sz w:val="28"/>
          <w:szCs w:val="28"/>
        </w:rPr>
        <w:t>但昨仓以</w:t>
      </w:r>
      <w:r>
        <w:rPr>
          <w:rFonts w:hint="eastAsia"/>
          <w:sz w:val="28"/>
          <w:szCs w:val="28"/>
        </w:rPr>
        <w:t>0上报，列出产品就行</w:t>
      </w:r>
    </w:p>
    <w:p>
      <w:pPr>
        <w:rPr>
          <w:sz w:val="28"/>
          <w:szCs w:val="28"/>
        </w:rPr>
      </w:pPr>
    </w:p>
    <w:p>
      <w:pPr>
        <w:rPr>
          <w:sz w:val="28"/>
          <w:szCs w:val="28"/>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for (int i = stuList.Count-1; i&gt;=0; 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if (stuList[i].Name == "Tang")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stuList.Remove(stuList[i]);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w:t>
      </w:r>
    </w:p>
    <w:p>
      <w:pPr>
        <w:rPr>
          <w:sz w:val="28"/>
          <w:szCs w:val="28"/>
        </w:rPr>
      </w:pPr>
      <w:r>
        <w:rPr>
          <w:sz w:val="28"/>
          <w:szCs w:val="28"/>
        </w:rPr>
        <w:t>匿名类中的属性时read only的</w:t>
      </w:r>
    </w:p>
    <w:p>
      <w:pPr>
        <w:rPr>
          <w:sz w:val="28"/>
          <w:szCs w:val="28"/>
        </w:rPr>
      </w:pPr>
    </w:p>
    <w:p>
      <w:pPr>
        <w:rPr>
          <w:sz w:val="28"/>
          <w:szCs w:val="28"/>
        </w:rPr>
      </w:pPr>
    </w:p>
    <w:p>
      <w:pPr>
        <w:rPr>
          <w:sz w:val="28"/>
          <w:szCs w:val="28"/>
        </w:rPr>
      </w:pPr>
      <w:r>
        <w:rPr>
          <w:sz w:val="28"/>
          <w:szCs w:val="28"/>
        </w:rPr>
        <w:t xml:space="preserve">ICE </w:t>
      </w:r>
      <w:r>
        <w:rPr>
          <w:rFonts w:hint="eastAsia"/>
          <w:sz w:val="28"/>
          <w:szCs w:val="28"/>
        </w:rPr>
        <w:t>收到的成交時間比cme系統時間晚5個小時</w:t>
      </w:r>
    </w:p>
    <w:p>
      <w:pPr>
        <w:rPr>
          <w:sz w:val="28"/>
          <w:szCs w:val="28"/>
        </w:rPr>
      </w:pPr>
      <w:r>
        <w:rPr>
          <w:sz w:val="28"/>
          <w:szCs w:val="28"/>
        </w:rPr>
        <w:t>I</w:t>
      </w:r>
      <w:r>
        <w:rPr>
          <w:rFonts w:hint="eastAsia"/>
          <w:sz w:val="28"/>
          <w:szCs w:val="28"/>
        </w:rPr>
        <w:t>ce的交易時間段21</w:t>
      </w:r>
      <w:r>
        <w:rPr>
          <w:sz w:val="28"/>
          <w:szCs w:val="28"/>
        </w:rPr>
        <w:t>:00-14:20,</w:t>
      </w:r>
      <w:r>
        <w:rPr>
          <w:rFonts w:hint="eastAsia"/>
          <w:sz w:val="28"/>
          <w:szCs w:val="28"/>
        </w:rPr>
        <w:t>收盤時間比cme早</w:t>
      </w:r>
    </w:p>
    <w:p>
      <w:pPr>
        <w:rPr>
          <w:sz w:val="28"/>
          <w:szCs w:val="28"/>
        </w:rPr>
      </w:pPr>
      <w:r>
        <w:rPr>
          <w:rFonts w:hint="eastAsia"/>
          <w:sz w:val="28"/>
          <w:szCs w:val="28"/>
        </w:rPr>
        <w:t>ice交易時間段：</w:t>
      </w:r>
      <w:r>
        <w:fldChar w:fldCharType="begin"/>
      </w:r>
      <w:r>
        <w:instrText xml:space="preserve"> HYPERLINK "https://www.theice.com/products/254" </w:instrText>
      </w:r>
      <w:r>
        <w:fldChar w:fldCharType="separate"/>
      </w:r>
      <w:r>
        <w:rPr>
          <w:rStyle w:val="11"/>
          <w:rFonts w:hint="eastAsia"/>
          <w:sz w:val="28"/>
          <w:szCs w:val="28"/>
        </w:rPr>
        <w:t>https://www.theice.com/products/254</w:t>
      </w:r>
      <w:r>
        <w:rPr>
          <w:rStyle w:val="11"/>
          <w:rFonts w:hint="eastAsia"/>
          <w:sz w:val="28"/>
          <w:szCs w:val="28"/>
        </w:rPr>
        <w:fldChar w:fldCharType="end"/>
      </w:r>
    </w:p>
    <w:p>
      <w:pPr>
        <w:rPr>
          <w:sz w:val="28"/>
          <w:szCs w:val="28"/>
        </w:rPr>
      </w:pPr>
    </w:p>
    <w:p>
      <w:pPr>
        <w:rPr>
          <w:sz w:val="28"/>
          <w:szCs w:val="28"/>
        </w:rPr>
      </w:pPr>
      <w:r>
        <w:rPr>
          <w:sz w:val="28"/>
          <w:szCs w:val="28"/>
        </w:rPr>
        <w:t>日中和日末的平仓放到了paycollect报表中调用</w:t>
      </w:r>
    </w:p>
    <w:p>
      <w:pPr>
        <w:rPr>
          <w:sz w:val="28"/>
          <w:szCs w:val="28"/>
        </w:rPr>
      </w:pPr>
    </w:p>
    <w:p>
      <w:pPr>
        <w:rPr>
          <w:rFonts w:ascii="Consolas" w:hAnsi="Consolas" w:cs="Consolas"/>
          <w:color w:val="000000"/>
          <w:kern w:val="0"/>
          <w:sz w:val="19"/>
          <w:szCs w:val="19"/>
        </w:rPr>
      </w:pPr>
      <w:r>
        <w:rPr>
          <w:rFonts w:ascii="Consolas" w:hAnsi="Consolas" w:cs="Consolas"/>
          <w:color w:val="2B91AF"/>
          <w:kern w:val="0"/>
          <w:sz w:val="19"/>
          <w:szCs w:val="19"/>
        </w:rPr>
        <w:t>ModelConvertHelper</w:t>
      </w:r>
      <w:r>
        <w:rPr>
          <w:rFonts w:ascii="Consolas" w:hAnsi="Consolas" w:cs="Consolas"/>
          <w:color w:val="000000"/>
          <w:kern w:val="0"/>
          <w:sz w:val="19"/>
          <w:szCs w:val="19"/>
        </w:rPr>
        <w:t>&lt;</w:t>
      </w:r>
      <w:r>
        <w:rPr>
          <w:rFonts w:ascii="Consolas" w:hAnsi="Consolas" w:cs="Consolas"/>
          <w:color w:val="2B91AF"/>
          <w:kern w:val="0"/>
          <w:sz w:val="19"/>
          <w:szCs w:val="19"/>
        </w:rPr>
        <w:t>TradeDetail</w:t>
      </w:r>
      <w:r>
        <w:rPr>
          <w:rFonts w:ascii="Consolas" w:hAnsi="Consolas" w:cs="Consolas"/>
          <w:color w:val="000000"/>
          <w:kern w:val="0"/>
          <w:sz w:val="19"/>
          <w:szCs w:val="19"/>
        </w:rPr>
        <w:t>&gt;.ConvertToModel(ds.Tables[1]).ToList();</w:t>
      </w:r>
    </w:p>
    <w:p>
      <w:pPr>
        <w:autoSpaceDE w:val="0"/>
        <w:autoSpaceDN w:val="0"/>
        <w:adjustRightInd w:val="0"/>
        <w:jc w:val="left"/>
        <w:rPr>
          <w:rFonts w:ascii="Consolas" w:hAnsi="Consolas" w:cs="Consolas"/>
          <w:color w:val="000000"/>
          <w:kern w:val="0"/>
          <w:sz w:val="19"/>
          <w:szCs w:val="19"/>
        </w:rPr>
      </w:pPr>
      <w:r>
        <w:rPr>
          <w:rFonts w:ascii="Consolas" w:hAnsi="Consolas" w:cs="Consolas"/>
          <w:color w:val="2B91AF"/>
          <w:kern w:val="0"/>
          <w:sz w:val="19"/>
          <w:szCs w:val="19"/>
        </w:rPr>
        <w:t>BaseInterfaceLogic</w:t>
      </w:r>
      <w:r>
        <w:rPr>
          <w:rFonts w:ascii="Consolas" w:hAnsi="Consolas" w:cs="Consolas"/>
          <w:color w:val="000000"/>
          <w:kern w:val="0"/>
          <w:sz w:val="19"/>
          <w:szCs w:val="19"/>
        </w:rPr>
        <w:t xml:space="preserve">.SetComboBoxData(cmbPrice, result.dt, </w:t>
      </w:r>
      <w:r>
        <w:rPr>
          <w:rFonts w:ascii="Consolas" w:hAnsi="Consolas" w:cs="Consolas"/>
          <w:color w:val="A31515"/>
          <w:kern w:val="0"/>
          <w:sz w:val="19"/>
          <w:szCs w:val="19"/>
        </w:rPr>
        <w:t>"ValueMember"</w:t>
      </w:r>
      <w:r>
        <w:rPr>
          <w:rFonts w:ascii="Consolas" w:hAnsi="Consolas" w:cs="Consolas"/>
          <w:color w:val="000000"/>
          <w:kern w:val="0"/>
          <w:sz w:val="19"/>
          <w:szCs w:val="19"/>
        </w:rPr>
        <w:t xml:space="preserve">, </w:t>
      </w:r>
      <w:r>
        <w:rPr>
          <w:rFonts w:ascii="Consolas" w:hAnsi="Consolas" w:cs="Consolas"/>
          <w:color w:val="A31515"/>
          <w:kern w:val="0"/>
          <w:sz w:val="19"/>
          <w:szCs w:val="19"/>
        </w:rPr>
        <w:t>"DisplayMember"</w:t>
      </w:r>
      <w:r>
        <w:rPr>
          <w:rFonts w:ascii="Consolas" w:hAnsi="Consolas" w:cs="Consolas"/>
          <w:color w:val="000000"/>
          <w:kern w:val="0"/>
          <w:sz w:val="19"/>
          <w:szCs w:val="19"/>
        </w:rPr>
        <w:t>);</w:t>
      </w:r>
    </w:p>
    <w:p>
      <w:pPr>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2B91AF"/>
          <w:kern w:val="0"/>
          <w:sz w:val="19"/>
          <w:szCs w:val="19"/>
        </w:rPr>
        <w:t>BaseInterfaceLogic</w:t>
      </w:r>
      <w:r>
        <w:rPr>
          <w:rFonts w:ascii="Consolas" w:hAnsi="Consolas" w:cs="Consolas"/>
          <w:color w:val="000000"/>
          <w:kern w:val="0"/>
          <w:sz w:val="19"/>
          <w:szCs w:val="19"/>
        </w:rPr>
        <w:t>.SetComboBoxSelectedValue(cmbPrice, result.dt.Rows[0][</w:t>
      </w:r>
      <w:r>
        <w:rPr>
          <w:rFonts w:ascii="Consolas" w:hAnsi="Consolas" w:cs="Consolas"/>
          <w:color w:val="A31515"/>
          <w:kern w:val="0"/>
          <w:sz w:val="19"/>
          <w:szCs w:val="19"/>
        </w:rPr>
        <w:t>"ValueMember"</w:t>
      </w:r>
      <w:r>
        <w:rPr>
          <w:rFonts w:ascii="Consolas" w:hAnsi="Consolas" w:cs="Consolas"/>
          <w:color w:val="000000"/>
          <w:kern w:val="0"/>
          <w:sz w:val="19"/>
          <w:szCs w:val="19"/>
        </w:rPr>
        <w:t>].ToString());</w:t>
      </w:r>
    </w:p>
    <w:p>
      <w:pPr>
        <w:rPr>
          <w:rFonts w:ascii="Consolas" w:hAnsi="Consolas" w:cs="Consolas"/>
          <w:color w:val="000000"/>
          <w:kern w:val="0"/>
          <w:sz w:val="19"/>
          <w:szCs w:val="19"/>
        </w:rPr>
      </w:pPr>
    </w:p>
    <w:p>
      <w:pPr>
        <w:rPr>
          <w:rFonts w:ascii="Consolas" w:hAnsi="Consolas" w:cs="Consolas"/>
          <w:color w:val="000000"/>
          <w:kern w:val="0"/>
          <w:sz w:val="19"/>
          <w:szCs w:val="19"/>
        </w:rPr>
      </w:pPr>
      <w:r>
        <w:rPr>
          <w:rFonts w:hint="eastAsia" w:ascii="新宋体" w:hAnsi="新宋体" w:eastAsia="新宋体"/>
          <w:color w:val="0000FF"/>
          <w:sz w:val="19"/>
          <w:szCs w:val="24"/>
        </w:rPr>
        <w:t>var</w:t>
      </w:r>
      <w:r>
        <w:rPr>
          <w:rFonts w:hint="eastAsia" w:ascii="新宋体" w:hAnsi="新宋体" w:eastAsia="新宋体"/>
          <w:color w:val="000000"/>
          <w:sz w:val="19"/>
          <w:szCs w:val="24"/>
        </w:rPr>
        <w:t xml:space="preserve"> ListRow = BaseInterfaceLogic.GetSelecteIds(gvMarginCutGroupList, </w:t>
      </w:r>
      <w:r>
        <w:rPr>
          <w:rFonts w:hint="eastAsia" w:ascii="新宋体" w:hAnsi="新宋体" w:eastAsia="新宋体"/>
          <w:color w:val="A31515"/>
          <w:sz w:val="19"/>
          <w:szCs w:val="24"/>
        </w:rPr>
        <w:t>"CreditId"</w:t>
      </w:r>
      <w:r>
        <w:rPr>
          <w:rFonts w:hint="eastAsia" w:ascii="新宋体" w:hAnsi="新宋体" w:eastAsia="新宋体"/>
          <w:color w:val="000000"/>
          <w:sz w:val="19"/>
          <w:szCs w:val="24"/>
        </w:rPr>
        <w:t xml:space="preserve">, BaseBusinessLogic.SelectedColumn,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rPr>
          <w:rFonts w:ascii="Consolas" w:hAnsi="Consolas" w:cs="Consolas"/>
          <w:color w:val="000000"/>
          <w:kern w:val="0"/>
          <w:sz w:val="19"/>
          <w:szCs w:val="19"/>
        </w:rPr>
      </w:pPr>
    </w:p>
    <w:p>
      <w:pPr>
        <w:rPr>
          <w:rFonts w:ascii="Consolas" w:hAnsi="Consolas" w:cs="Consolas"/>
          <w:color w:val="000000"/>
          <w:kern w:val="0"/>
          <w:sz w:val="19"/>
          <w:szCs w:val="19"/>
        </w:rPr>
      </w:pPr>
      <w:r>
        <w:rPr>
          <w:rFonts w:hint="eastAsia" w:ascii="新宋体" w:hAnsi="新宋体" w:eastAsia="新宋体"/>
          <w:color w:val="000000"/>
          <w:sz w:val="19"/>
          <w:szCs w:val="24"/>
        </w:rPr>
        <w:t xml:space="preserve">((Item)combSegType.SelectedItem).value; </w:t>
      </w:r>
    </w:p>
    <w:p>
      <w:pPr>
        <w:rPr>
          <w:rFonts w:ascii="Consolas" w:hAnsi="Consolas" w:cs="Consolas"/>
          <w:color w:val="000000"/>
          <w:kern w:val="0"/>
          <w:sz w:val="19"/>
          <w:szCs w:val="19"/>
        </w:rPr>
      </w:pPr>
    </w:p>
    <w:p>
      <w:pPr>
        <w:rPr>
          <w:rFonts w:ascii="Consolas" w:hAnsi="Consolas" w:cs="Consolas"/>
          <w:color w:val="000000"/>
          <w:kern w:val="0"/>
          <w:sz w:val="19"/>
          <w:szCs w:val="19"/>
        </w:rPr>
      </w:pPr>
    </w:p>
    <w:p>
      <w:r>
        <w:t>发现一个bug，当有移仓进来时，如果该进入的交易为前一个交易日（比如今天6.17，而移仓进来的是06.16的交易），transfer position里显示的前一日收盘仓位没有同步更新，导致找不到移仓进来的仓位，没法进行进一步tag50调整。</w:t>
      </w:r>
      <w:r>
        <w:br w:type="textWrapping"/>
      </w:r>
      <w:r>
        <w:t>因此希望你们升级一下，仅针对position transfer里的前一日持仓明细，在第二天日中有交易日期为前一日的仓位进入时，根据我们的平仓原则在position transfer里的持仓里进行更新，体现出仓位变动。</w:t>
      </w:r>
      <w:r>
        <w:br w:type="textWrapping"/>
      </w:r>
      <w:r>
        <w:t>比如：06.16收盘时 tag50 101 GC2107 仓位为 10X5</w:t>
      </w:r>
      <w:r>
        <w:br w:type="textWrapping"/>
      </w:r>
      <w:r>
        <w:t>06.17 有客户移仓2手GC2107 long进来，tag50也为 101，并且交易日期为06.16. 则此时position transfer里 tag50 101 下的持仓变为12X5。</w:t>
      </w:r>
      <w:r>
        <w:br w:type="textWrapping"/>
      </w:r>
      <w:r>
        <w:t>这个不影响我们已经出过的06.16的结算报表，06.17结算时仓位也按本来逻辑进行即可。只需要对position transfer里的仓位做出调整</w:t>
      </w:r>
    </w:p>
    <w:p/>
    <w:p>
      <w:r>
        <w:t>hi梁雄，</w:t>
      </w:r>
      <w:r>
        <w:br w:type="textWrapping"/>
      </w:r>
      <w:r>
        <w:br w:type="textWrapping"/>
      </w:r>
      <w:r>
        <w:t>还是这样吧，就是再position transfer界面，搜索出来的就还是昨天收盘的持仓记录。</w:t>
      </w:r>
      <w:r>
        <w:br w:type="textWrapping"/>
      </w:r>
      <w:r>
        <w:t>至于实际仓位和隔夜持仓不符合的问题，我们就在实际操作的时候来解决了。例如我们不全部处理，只按照实际仓位挑着处理</w:t>
      </w:r>
    </w:p>
    <w:p/>
    <w:p/>
    <w:p>
      <w:pPr>
        <w:rPr>
          <w:sz w:val="28"/>
          <w:szCs w:val="28"/>
        </w:rPr>
      </w:pPr>
      <w:r>
        <w:drawing>
          <wp:inline distT="0" distB="0" distL="0" distR="0">
            <wp:extent cx="5274310" cy="2817495"/>
            <wp:effectExtent l="0" t="0" r="2540" b="1905"/>
            <wp:docPr id="23" name="图片 23" descr="C:\Users\david\AppData\Local\Temp\企业微信截图_16322964602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david\AppData\Local\Temp\企业微信截图_1632296460240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2817634"/>
                    </a:xfrm>
                    <a:prstGeom prst="rect">
                      <a:avLst/>
                    </a:prstGeom>
                    <a:noFill/>
                    <a:ln>
                      <a:noFill/>
                    </a:ln>
                  </pic:spPr>
                </pic:pic>
              </a:graphicData>
            </a:graphic>
          </wp:inline>
        </w:drawing>
      </w:r>
    </w:p>
    <w:p>
      <w:pPr>
        <w:rPr>
          <w:sz w:val="28"/>
          <w:szCs w:val="28"/>
        </w:rPr>
      </w:pPr>
    </w:p>
    <w:p>
      <w:pPr>
        <w:pStyle w:val="7"/>
        <w:numPr>
          <w:ilvl w:val="0"/>
          <w:numId w:val="7"/>
        </w:numPr>
        <w:shd w:val="clear" w:color="auto" w:fill="FFFFFF"/>
        <w:spacing w:before="150" w:beforeAutospacing="0" w:after="150" w:afterAutospacing="0"/>
        <w:ind w:left="600"/>
        <w:rPr>
          <w:rFonts w:ascii="Verdana" w:hAnsi="Verdana"/>
          <w:color w:val="4D4D4D"/>
          <w:sz w:val="27"/>
          <w:szCs w:val="27"/>
        </w:rPr>
      </w:pPr>
      <w:r>
        <w:rPr>
          <w:rFonts w:ascii="Verdana" w:hAnsi="Verdana"/>
          <w:color w:val="4D4D4D"/>
          <w:sz w:val="27"/>
          <w:szCs w:val="27"/>
        </w:rPr>
        <w:t>对于所有Filter来说，如果阻止了请求:即对Response进行了赋值，则后续的Filter不再执行。</w:t>
      </w:r>
    </w:p>
    <w:p>
      <w:pPr>
        <w:rPr>
          <w:sz w:val="28"/>
          <w:szCs w:val="28"/>
        </w:rPr>
      </w:pPr>
    </w:p>
    <w:p>
      <w:pPr>
        <w:rPr>
          <w:sz w:val="28"/>
          <w:szCs w:val="28"/>
        </w:rPr>
      </w:pPr>
    </w:p>
    <w:p>
      <w:pPr>
        <w:rPr>
          <w:sz w:val="28"/>
          <w:szCs w:val="2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hAnsi="微软雅黑" w:eastAsia="微软雅黑" w:cs="宋体"/>
          <w:color w:val="FF0000"/>
          <w:kern w:val="0"/>
          <w:sz w:val="24"/>
          <w:szCs w:val="24"/>
        </w:rPr>
      </w:pPr>
      <w:r>
        <w:rPr>
          <w:rFonts w:hint="eastAsia" w:ascii="微软雅黑" w:hAnsi="微软雅黑" w:eastAsia="微软雅黑" w:cs="宋体"/>
          <w:color w:val="333333"/>
          <w:kern w:val="0"/>
          <w:sz w:val="24"/>
          <w:szCs w:val="24"/>
        </w:rPr>
        <w:t>on where 是指这前后两个表的连接条件只有on后面的一个，然后对连接好的结果，去执行where条件查询，where后面的列可以不是连接相关的列，where后面出现的是某一个列的条件，是对行的筛选条件，不是列与列的连接关系。</w:t>
      </w:r>
      <w:r>
        <w:rPr>
          <w:rFonts w:hint="eastAsia" w:ascii="微软雅黑" w:hAnsi="微软雅黑" w:eastAsia="微软雅黑" w:cs="宋体"/>
          <w:color w:val="FF0000"/>
          <w:kern w:val="0"/>
          <w:sz w:val="24"/>
          <w:szCs w:val="24"/>
        </w:rPr>
        <w:t>where是对A或B筛选之后的数据再去按照ON的条件去连接</w:t>
      </w:r>
    </w:p>
    <w:p>
      <w:pPr>
        <w:rPr>
          <w:rFonts w:ascii="Consolas" w:hAnsi="Consolas" w:cs="Consolas"/>
          <w:color w:val="000000"/>
          <w:kern w:val="0"/>
          <w:sz w:val="19"/>
          <w:szCs w:val="19"/>
        </w:rPr>
      </w:pPr>
      <w:r>
        <w:rPr>
          <w:rFonts w:ascii="Consolas" w:hAnsi="Consolas" w:cs="Consolas"/>
          <w:color w:val="0000FF"/>
          <w:kern w:val="0"/>
          <w:sz w:val="19"/>
          <w:szCs w:val="19"/>
        </w:rPr>
        <w:t>string</w:t>
      </w:r>
      <w:r>
        <w:rPr>
          <w:rFonts w:ascii="Consolas" w:hAnsi="Consolas" w:cs="Consolas"/>
          <w:color w:val="000000"/>
          <w:kern w:val="0"/>
          <w:sz w:val="19"/>
          <w:szCs w:val="19"/>
        </w:rPr>
        <w:t xml:space="preserve"> siteName = </w:t>
      </w:r>
      <w:r>
        <w:rPr>
          <w:rFonts w:ascii="Consolas" w:hAnsi="Consolas" w:cs="Consolas"/>
          <w:color w:val="A31515"/>
          <w:kern w:val="0"/>
          <w:sz w:val="19"/>
          <w:szCs w:val="19"/>
        </w:rPr>
        <w:t>"零度编程"</w:t>
      </w: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welcome = </w:t>
      </w:r>
      <w:r>
        <w:rPr>
          <w:rFonts w:ascii="Consolas" w:hAnsi="Consolas" w:cs="Consolas"/>
          <w:color w:val="A31515"/>
          <w:kern w:val="0"/>
          <w:sz w:val="19"/>
          <w:szCs w:val="19"/>
        </w:rPr>
        <w:t>$"</w:t>
      </w:r>
      <w:r>
        <w:rPr>
          <w:rFonts w:ascii="Consolas" w:hAnsi="Consolas" w:cs="Consolas"/>
          <w:color w:val="000000"/>
          <w:kern w:val="0"/>
          <w:sz w:val="19"/>
          <w:szCs w:val="19"/>
        </w:rPr>
        <w:t>{siteName}</w:t>
      </w:r>
      <w:r>
        <w:rPr>
          <w:rFonts w:ascii="Consolas" w:hAnsi="Consolas" w:cs="Consolas"/>
          <w:color w:val="A31515"/>
          <w:kern w:val="0"/>
          <w:sz w:val="19"/>
          <w:szCs w:val="19"/>
        </w:rPr>
        <w:t>，欢迎您!"</w:t>
      </w:r>
      <w:r>
        <w:rPr>
          <w:rFonts w:ascii="Consolas" w:hAnsi="Consolas" w:cs="Consolas"/>
          <w:color w:val="000000"/>
          <w:kern w:val="0"/>
          <w:sz w:val="19"/>
          <w:szCs w:val="19"/>
        </w:rPr>
        <w:t>;</w:t>
      </w:r>
    </w:p>
    <w:p>
      <w:pPr>
        <w:rPr>
          <w:rFonts w:ascii="Consolas" w:hAnsi="Consolas" w:cs="Consolas"/>
          <w:color w:val="000000"/>
          <w:kern w:val="0"/>
          <w:sz w:val="19"/>
          <w:szCs w:val="19"/>
        </w:rPr>
      </w:pPr>
    </w:p>
    <w:p>
      <w:pPr>
        <w:rPr>
          <w:rFonts w:ascii="Consolas" w:hAnsi="Consolas" w:cs="Consolas"/>
          <w:color w:val="000000"/>
          <w:kern w:val="0"/>
          <w:sz w:val="19"/>
          <w:szCs w:val="19"/>
        </w:rPr>
      </w:pPr>
    </w:p>
    <w:p>
      <w:pPr>
        <w:rPr>
          <w:sz w:val="28"/>
          <w:szCs w:val="28"/>
        </w:rPr>
      </w:pPr>
      <w:r>
        <w:drawing>
          <wp:inline distT="0" distB="0" distL="0" distR="0">
            <wp:extent cx="5274310" cy="3371215"/>
            <wp:effectExtent l="0" t="0" r="2540" b="635"/>
            <wp:docPr id="24" name="图片 24" descr="C:\Users\david\AppData\Local\Temp\企业微信截图_16327087803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david\AppData\Local\Temp\企业微信截图_163270878037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371422"/>
                    </a:xfrm>
                    <a:prstGeom prst="rect">
                      <a:avLst/>
                    </a:prstGeom>
                    <a:noFill/>
                    <a:ln>
                      <a:noFill/>
                    </a:ln>
                  </pic:spPr>
                </pic:pic>
              </a:graphicData>
            </a:graphic>
          </wp:inline>
        </w:drawing>
      </w:r>
    </w:p>
    <w:p>
      <w:pPr>
        <w:rPr>
          <w:sz w:val="28"/>
          <w:szCs w:val="28"/>
        </w:rPr>
      </w:pPr>
    </w:p>
    <w:p>
      <w:pPr>
        <w:rPr>
          <w:sz w:val="28"/>
          <w:szCs w:val="28"/>
        </w:rPr>
      </w:pPr>
      <w:r>
        <w:rPr>
          <w:rFonts w:hint="eastAsia"/>
          <w:sz w:val="28"/>
          <w:szCs w:val="28"/>
        </w:rPr>
        <w:t>linq group by 会区分大小写</w:t>
      </w:r>
    </w:p>
    <w:p>
      <w:pPr>
        <w:rPr>
          <w:sz w:val="28"/>
          <w:szCs w:val="28"/>
        </w:rPr>
      </w:pPr>
    </w:p>
    <w:p>
      <w:pPr>
        <w:rPr>
          <w:sz w:val="28"/>
          <w:szCs w:val="28"/>
        </w:rPr>
      </w:pPr>
    </w:p>
    <w:p>
      <w:pPr>
        <w:rPr>
          <w:sz w:val="28"/>
          <w:szCs w:val="28"/>
        </w:rPr>
      </w:pPr>
      <w:r>
        <w:rPr>
          <w:rFonts w:hint="eastAsia"/>
          <w:sz w:val="28"/>
          <w:szCs w:val="28"/>
        </w:rPr>
        <w:t>S</w:t>
      </w:r>
      <w:r>
        <w:rPr>
          <w:sz w:val="28"/>
          <w:szCs w:val="28"/>
        </w:rPr>
        <w:t>QL 去除小数后面的</w:t>
      </w:r>
      <w:r>
        <w:rPr>
          <w:rFonts w:hint="eastAsia"/>
          <w:sz w:val="28"/>
          <w:szCs w:val="28"/>
        </w:rPr>
        <w:t>0：</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FF00FF"/>
          <w:kern w:val="0"/>
          <w:sz w:val="19"/>
          <w:szCs w:val="19"/>
        </w:rPr>
        <w:t>cast</w:t>
      </w:r>
      <w:r>
        <w:rPr>
          <w:rFonts w:ascii="新宋体" w:eastAsia="新宋体" w:cs="新宋体"/>
          <w:color w:val="808080"/>
          <w:kern w:val="0"/>
          <w:sz w:val="19"/>
          <w:szCs w:val="19"/>
        </w:rPr>
        <w:t>(</w:t>
      </w:r>
      <w:r>
        <w:rPr>
          <w:rFonts w:ascii="新宋体" w:eastAsia="新宋体" w:cs="新宋体"/>
          <w:kern w:val="0"/>
          <w:sz w:val="19"/>
          <w:szCs w:val="19"/>
        </w:rPr>
        <w:t xml:space="preserve">2.5000000000000   </w:t>
      </w:r>
      <w:r>
        <w:rPr>
          <w:rFonts w:ascii="新宋体" w:eastAsia="新宋体" w:cs="新宋体"/>
          <w:color w:val="0000FF"/>
          <w:kern w:val="0"/>
          <w:sz w:val="19"/>
          <w:szCs w:val="19"/>
        </w:rPr>
        <w:t>as</w:t>
      </w:r>
      <w:r>
        <w:rPr>
          <w:rFonts w:ascii="新宋体" w:eastAsia="新宋体" w:cs="新宋体"/>
          <w:kern w:val="0"/>
          <w:sz w:val="19"/>
          <w:szCs w:val="19"/>
        </w:rPr>
        <w:t xml:space="preserve">  </w:t>
      </w:r>
      <w:r>
        <w:rPr>
          <w:rFonts w:ascii="新宋体" w:eastAsia="新宋体" w:cs="新宋体"/>
          <w:color w:val="0000FF"/>
          <w:kern w:val="0"/>
          <w:sz w:val="19"/>
          <w:szCs w:val="19"/>
        </w:rPr>
        <w:t>real</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FF00FF"/>
          <w:kern w:val="0"/>
          <w:sz w:val="19"/>
          <w:szCs w:val="19"/>
        </w:rPr>
        <w:t>cast</w:t>
      </w:r>
      <w:r>
        <w:rPr>
          <w:rFonts w:ascii="新宋体" w:eastAsia="新宋体" w:cs="新宋体"/>
          <w:color w:val="808080"/>
          <w:kern w:val="0"/>
          <w:sz w:val="19"/>
          <w:szCs w:val="19"/>
        </w:rPr>
        <w:t>(</w:t>
      </w:r>
      <w:r>
        <w:rPr>
          <w:rFonts w:ascii="新宋体" w:eastAsia="新宋体" w:cs="新宋体"/>
          <w:kern w:val="0"/>
          <w:sz w:val="19"/>
          <w:szCs w:val="19"/>
        </w:rPr>
        <w:t xml:space="preserve">2   </w:t>
      </w:r>
      <w:r>
        <w:rPr>
          <w:rFonts w:ascii="新宋体" w:eastAsia="新宋体" w:cs="新宋体"/>
          <w:color w:val="0000FF"/>
          <w:kern w:val="0"/>
          <w:sz w:val="19"/>
          <w:szCs w:val="19"/>
        </w:rPr>
        <w:t>as</w:t>
      </w:r>
      <w:r>
        <w:rPr>
          <w:rFonts w:ascii="新宋体" w:eastAsia="新宋体" w:cs="新宋体"/>
          <w:kern w:val="0"/>
          <w:sz w:val="19"/>
          <w:szCs w:val="19"/>
        </w:rPr>
        <w:t xml:space="preserve">  </w:t>
      </w:r>
      <w:r>
        <w:rPr>
          <w:rFonts w:ascii="新宋体" w:eastAsia="新宋体" w:cs="新宋体"/>
          <w:color w:val="0000FF"/>
          <w:kern w:val="0"/>
          <w:sz w:val="19"/>
          <w:szCs w:val="19"/>
        </w:rPr>
        <w:t>real</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color w:val="808080"/>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FF00FF"/>
          <w:kern w:val="0"/>
          <w:sz w:val="19"/>
          <w:szCs w:val="19"/>
        </w:rPr>
        <w:t>cast</w:t>
      </w:r>
      <w:r>
        <w:rPr>
          <w:rFonts w:ascii="新宋体" w:eastAsia="新宋体" w:cs="新宋体"/>
          <w:color w:val="808080"/>
          <w:kern w:val="0"/>
          <w:sz w:val="19"/>
          <w:szCs w:val="19"/>
        </w:rPr>
        <w:t>(</w:t>
      </w:r>
      <w:r>
        <w:rPr>
          <w:rFonts w:ascii="新宋体" w:eastAsia="新宋体" w:cs="新宋体"/>
          <w:kern w:val="0"/>
          <w:sz w:val="19"/>
          <w:szCs w:val="19"/>
        </w:rPr>
        <w:t xml:space="preserve">2.00000   </w:t>
      </w:r>
      <w:r>
        <w:rPr>
          <w:rFonts w:ascii="新宋体" w:eastAsia="新宋体" w:cs="新宋体"/>
          <w:color w:val="0000FF"/>
          <w:kern w:val="0"/>
          <w:sz w:val="19"/>
          <w:szCs w:val="19"/>
        </w:rPr>
        <w:t>as</w:t>
      </w:r>
      <w:r>
        <w:rPr>
          <w:rFonts w:ascii="新宋体" w:eastAsia="新宋体" w:cs="新宋体"/>
          <w:kern w:val="0"/>
          <w:sz w:val="19"/>
          <w:szCs w:val="19"/>
        </w:rPr>
        <w:t xml:space="preserve">  </w:t>
      </w:r>
      <w:r>
        <w:rPr>
          <w:rFonts w:ascii="新宋体" w:eastAsia="新宋体" w:cs="新宋体"/>
          <w:color w:val="0000FF"/>
          <w:kern w:val="0"/>
          <w:sz w:val="19"/>
          <w:szCs w:val="19"/>
        </w:rPr>
        <w:t>real</w:t>
      </w:r>
      <w:r>
        <w:rPr>
          <w:rFonts w:ascii="新宋体" w:eastAsia="新宋体" w:cs="新宋体"/>
          <w:color w:val="808080"/>
          <w:kern w:val="0"/>
          <w:sz w:val="19"/>
          <w:szCs w:val="19"/>
        </w:rPr>
        <w:t>)</w:t>
      </w:r>
    </w:p>
    <w:p>
      <w:pPr>
        <w:autoSpaceDE w:val="0"/>
        <w:autoSpaceDN w:val="0"/>
        <w:adjustRightInd w:val="0"/>
        <w:jc w:val="left"/>
        <w:rPr>
          <w:rFonts w:ascii="新宋体" w:eastAsia="新宋体" w:cs="新宋体"/>
          <w:color w:val="808080"/>
          <w:kern w:val="0"/>
          <w:sz w:val="19"/>
          <w:szCs w:val="19"/>
        </w:rPr>
      </w:pP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FF00FF"/>
          <w:kern w:val="0"/>
          <w:sz w:val="19"/>
          <w:szCs w:val="19"/>
        </w:rPr>
        <w:t>UPDATE</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kern w:val="0"/>
          <w:sz w:val="19"/>
          <w:szCs w:val="19"/>
        </w:rPr>
        <w:t xml:space="preserve"> </w:t>
      </w:r>
      <w:r>
        <w:rPr>
          <w:rFonts w:ascii="新宋体" w:eastAsia="新宋体" w:cs="新宋体"/>
          <w:color w:val="0000FF"/>
          <w:kern w:val="0"/>
          <w:sz w:val="19"/>
          <w:szCs w:val="19"/>
        </w:rPr>
        <w:t>SET</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RadixPoint</w:t>
      </w:r>
      <w:r>
        <w:rPr>
          <w:rFonts w:ascii="新宋体" w:eastAsia="新宋体" w:cs="新宋体"/>
          <w:color w:val="808080"/>
          <w:kern w:val="0"/>
          <w:sz w:val="19"/>
          <w:szCs w:val="19"/>
        </w:rPr>
        <w:t>=</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RadixPoint</w:t>
      </w:r>
      <w:r>
        <w:rPr>
          <w:rFonts w:ascii="新宋体" w:eastAsia="新宋体" w:cs="新宋体"/>
          <w:kern w:val="0"/>
          <w:sz w:val="19"/>
          <w:szCs w:val="19"/>
        </w:rPr>
        <w:t xml:space="preserve"> </w:t>
      </w: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dbo</w:t>
      </w:r>
      <w:r>
        <w:rPr>
          <w:rFonts w:ascii="新宋体" w:eastAsia="新宋体" w:cs="新宋体"/>
          <w:color w:val="808080"/>
          <w:kern w:val="0"/>
          <w:sz w:val="19"/>
          <w:szCs w:val="19"/>
        </w:rPr>
        <w:t>.</w:t>
      </w:r>
      <w:r>
        <w:rPr>
          <w:rFonts w:ascii="新宋体" w:eastAsia="新宋体" w:cs="新宋体"/>
          <w:color w:val="008080"/>
          <w:kern w:val="0"/>
          <w:sz w:val="19"/>
          <w:szCs w:val="19"/>
        </w:rPr>
        <w:t>TProduct11</w:t>
      </w:r>
      <w:r>
        <w:rPr>
          <w:rFonts w:ascii="新宋体" w:eastAsia="新宋体" w:cs="新宋体"/>
          <w:kern w:val="0"/>
          <w:sz w:val="19"/>
          <w:szCs w:val="19"/>
        </w:rPr>
        <w:t xml:space="preserve"> </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8080"/>
          <w:kern w:val="0"/>
          <w:sz w:val="19"/>
          <w:szCs w:val="19"/>
        </w:rPr>
        <w:t>dbo</w:t>
      </w:r>
      <w:r>
        <w:rPr>
          <w:rFonts w:ascii="新宋体" w:eastAsia="新宋体" w:cs="新宋体"/>
          <w:color w:val="808080"/>
          <w:kern w:val="0"/>
          <w:sz w:val="19"/>
          <w:szCs w:val="19"/>
        </w:rPr>
        <w:t>.</w:t>
      </w:r>
      <w:r>
        <w:rPr>
          <w:rFonts w:ascii="新宋体" w:eastAsia="新宋体" w:cs="新宋体"/>
          <w:color w:val="008080"/>
          <w:kern w:val="0"/>
          <w:sz w:val="19"/>
          <w:szCs w:val="19"/>
        </w:rPr>
        <w:t>TProduct</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kern w:val="0"/>
          <w:sz w:val="19"/>
          <w:szCs w:val="19"/>
        </w:rPr>
        <w:t xml:space="preserve"> </w:t>
      </w: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MQMExchangeCode</w:t>
      </w:r>
      <w:r>
        <w:rPr>
          <w:rFonts w:ascii="新宋体" w:eastAsia="新宋体" w:cs="新宋体"/>
          <w:color w:val="808080"/>
          <w:kern w:val="0"/>
          <w:sz w:val="19"/>
          <w:szCs w:val="19"/>
        </w:rPr>
        <w:t>=</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MQMExchangeCode</w:t>
      </w:r>
      <w:r>
        <w:rPr>
          <w:rFonts w:ascii="新宋体" w:eastAsia="新宋体" w:cs="新宋体"/>
          <w:kern w:val="0"/>
          <w:sz w:val="19"/>
          <w:szCs w:val="19"/>
        </w:rPr>
        <w:t xml:space="preserve"> </w:t>
      </w:r>
      <w:r>
        <w:rPr>
          <w:rFonts w:ascii="新宋体" w:eastAsia="新宋体" w:cs="新宋体"/>
          <w:color w:val="808080"/>
          <w:kern w:val="0"/>
          <w:sz w:val="19"/>
          <w:szCs w:val="19"/>
        </w:rPr>
        <w:t>AND</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ClearProductCode</w:t>
      </w:r>
      <w:r>
        <w:rPr>
          <w:rFonts w:ascii="新宋体" w:eastAsia="新宋体" w:cs="新宋体"/>
          <w:color w:val="808080"/>
          <w:kern w:val="0"/>
          <w:sz w:val="19"/>
          <w:szCs w:val="19"/>
        </w:rPr>
        <w:t>=</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ClearProductCode</w:t>
      </w:r>
      <w:r>
        <w:rPr>
          <w:rFonts w:ascii="新宋体" w:eastAsia="新宋体" w:cs="新宋体"/>
          <w:kern w:val="0"/>
          <w:sz w:val="19"/>
          <w:szCs w:val="19"/>
        </w:rPr>
        <w:t xml:space="preserve"> </w:t>
      </w:r>
      <w:r>
        <w:rPr>
          <w:rFonts w:ascii="新宋体" w:eastAsia="新宋体" w:cs="新宋体"/>
          <w:color w:val="808080"/>
          <w:kern w:val="0"/>
          <w:sz w:val="19"/>
          <w:szCs w:val="19"/>
        </w:rPr>
        <w:t>AND</w:t>
      </w:r>
      <w:r>
        <w:rPr>
          <w:rFonts w:ascii="新宋体" w:eastAsia="新宋体" w:cs="新宋体"/>
          <w:kern w:val="0"/>
          <w:sz w:val="19"/>
          <w:szCs w:val="19"/>
        </w:rPr>
        <w:t xml:space="preserve"> </w:t>
      </w:r>
      <w:r>
        <w:rPr>
          <w:rFonts w:ascii="新宋体" w:eastAsia="新宋体" w:cs="新宋体"/>
          <w:color w:val="008080"/>
          <w:kern w:val="0"/>
          <w:sz w:val="19"/>
          <w:szCs w:val="19"/>
        </w:rPr>
        <w:t>a</w:t>
      </w:r>
      <w:r>
        <w:rPr>
          <w:rFonts w:ascii="新宋体" w:eastAsia="新宋体" w:cs="新宋体"/>
          <w:color w:val="808080"/>
          <w:kern w:val="0"/>
          <w:sz w:val="19"/>
          <w:szCs w:val="19"/>
        </w:rPr>
        <w:t>.</w:t>
      </w:r>
      <w:r>
        <w:rPr>
          <w:rFonts w:ascii="新宋体" w:eastAsia="新宋体" w:cs="新宋体"/>
          <w:color w:val="008080"/>
          <w:kern w:val="0"/>
          <w:sz w:val="19"/>
          <w:szCs w:val="19"/>
        </w:rPr>
        <w:t>MQMSecType</w:t>
      </w:r>
      <w:r>
        <w:rPr>
          <w:rFonts w:ascii="新宋体" w:eastAsia="新宋体" w:cs="新宋体"/>
          <w:color w:val="808080"/>
          <w:kern w:val="0"/>
          <w:sz w:val="19"/>
          <w:szCs w:val="19"/>
        </w:rPr>
        <w:t>=</w:t>
      </w:r>
      <w:r>
        <w:rPr>
          <w:rFonts w:ascii="新宋体" w:eastAsia="新宋体" w:cs="新宋体"/>
          <w:color w:val="008080"/>
          <w:kern w:val="0"/>
          <w:sz w:val="19"/>
          <w:szCs w:val="19"/>
        </w:rPr>
        <w:t>b</w:t>
      </w:r>
      <w:r>
        <w:rPr>
          <w:rFonts w:ascii="新宋体" w:eastAsia="新宋体" w:cs="新宋体"/>
          <w:color w:val="808080"/>
          <w:kern w:val="0"/>
          <w:sz w:val="19"/>
          <w:szCs w:val="19"/>
        </w:rPr>
        <w:t>.</w:t>
      </w:r>
      <w:r>
        <w:rPr>
          <w:rFonts w:ascii="新宋体" w:eastAsia="新宋体" w:cs="新宋体"/>
          <w:color w:val="008080"/>
          <w:kern w:val="0"/>
          <w:sz w:val="19"/>
          <w:szCs w:val="19"/>
        </w:rPr>
        <w:t>MQMSecType</w:t>
      </w:r>
    </w:p>
    <w:p>
      <w:pPr>
        <w:rPr>
          <w:sz w:val="28"/>
          <w:szCs w:val="28"/>
        </w:rPr>
      </w:pPr>
    </w:p>
    <w:p>
      <w:pPr>
        <w:rPr>
          <w:sz w:val="28"/>
          <w:szCs w:val="28"/>
        </w:rPr>
      </w:pPr>
      <w:r>
        <w:rPr>
          <w:sz w:val="28"/>
          <w:szCs w:val="28"/>
        </w:rPr>
        <w:t>期货的对盘价和挂盘价</w:t>
      </w:r>
      <w:r>
        <w:rPr>
          <w:rFonts w:hint="eastAsia"/>
          <w:sz w:val="28"/>
          <w:szCs w:val="28"/>
        </w:rPr>
        <w:t>：</w:t>
      </w:r>
    </w:p>
    <w:p>
      <w:pPr>
        <w:widowControl/>
        <w:jc w:val="left"/>
        <w:rPr>
          <w:rFonts w:ascii="宋体" w:hAnsi="宋体" w:eastAsia="宋体" w:cs="宋体"/>
          <w:kern w:val="0"/>
          <w:sz w:val="24"/>
          <w:szCs w:val="24"/>
        </w:rPr>
      </w:pPr>
      <w:r>
        <w:rPr>
          <w:rFonts w:ascii="宋体" w:hAnsi="宋体" w:eastAsia="宋体" w:cs="宋体"/>
          <w:kern w:val="0"/>
          <w:sz w:val="24"/>
          <w:szCs w:val="24"/>
        </w:rPr>
        <w:t>如果你想主动成交 那么成交的价格为对手价 如果你想挂单成交 那么你挂单的价格就为挂单价 可以这么理解 你为了快速成交 那么你就要去对手那里主动交易 这个价格是对手价 而你如果想挂一单试一试 能成交就成交 不能成交就拉倒 那么你挂单的价格就是挂单价</w:t>
      </w:r>
    </w:p>
    <w:p>
      <w:pPr>
        <w:snapToGrid w:val="0"/>
        <w:spacing w:before="100" w:beforeAutospacing="1" w:after="100" w:afterAutospacing="1"/>
        <w:ind w:left="630" w:hanging="630"/>
        <w:rPr>
          <w:rFonts w:ascii="宋体" w:hAnsi="宋体" w:eastAsia="宋体" w:cs="宋体"/>
          <w:kern w:val="0"/>
          <w:sz w:val="24"/>
          <w:szCs w:val="24"/>
        </w:rPr>
      </w:pPr>
      <w:r>
        <w:rPr>
          <w:rFonts w:ascii="DFKai-SB" w:hAnsi="DFKai-SB" w:eastAsia="宋体" w:cs="宋体"/>
          <w:b/>
          <w:bCs/>
          <w:color w:val="C00000"/>
          <w:kern w:val="0"/>
          <w:sz w:val="23"/>
          <w:szCs w:val="23"/>
        </w:rPr>
        <w:t>市价</w:t>
      </w:r>
      <w:r>
        <w:rPr>
          <w:rFonts w:ascii="DFKai-SB" w:hAnsi="DFKai-SB" w:eastAsia="宋体" w:cs="宋体"/>
          <w:b/>
          <w:bCs/>
          <w:kern w:val="0"/>
          <w:sz w:val="23"/>
          <w:szCs w:val="23"/>
        </w:rPr>
        <w:t>：</w:t>
      </w:r>
      <w:r>
        <w:rPr>
          <w:rFonts w:ascii="DFKai-SB" w:hAnsi="DFKai-SB" w:eastAsia="宋体" w:cs="宋体"/>
          <w:kern w:val="0"/>
          <w:sz w:val="23"/>
          <w:szCs w:val="23"/>
        </w:rPr>
        <w:t>委托下单界面中，定单类型选择</w:t>
      </w:r>
      <w:r>
        <w:rPr>
          <w:rFonts w:ascii="DFKai-SB" w:hAnsi="DFKai-SB" w:eastAsia="宋体" w:cs="宋体"/>
          <w:b/>
          <w:bCs/>
          <w:kern w:val="0"/>
          <w:sz w:val="23"/>
          <w:szCs w:val="23"/>
        </w:rPr>
        <w:t>市价</w:t>
      </w:r>
      <w:r>
        <w:rPr>
          <w:rFonts w:ascii="DFKai-SB" w:hAnsi="DFKai-SB" w:eastAsia="宋体" w:cs="宋体"/>
          <w:kern w:val="0"/>
          <w:sz w:val="23"/>
          <w:szCs w:val="23"/>
        </w:rPr>
        <w:t>，即委托价格为空，以当前能够成交的最优价格成交；市价下不可设置委托价格。</w:t>
      </w:r>
    </w:p>
    <w:p>
      <w:pPr>
        <w:widowControl/>
        <w:jc w:val="left"/>
        <w:rPr>
          <w:rFonts w:ascii="宋体" w:hAnsi="宋体" w:eastAsia="宋体" w:cs="宋体"/>
          <w:kern w:val="0"/>
          <w:sz w:val="24"/>
          <w:szCs w:val="24"/>
        </w:rPr>
      </w:pPr>
    </w:p>
    <w:p>
      <w:pPr>
        <w:rPr>
          <w:rFonts w:ascii="Consolas" w:hAnsi="Consolas" w:cs="Consolas"/>
          <w:color w:val="008000"/>
          <w:kern w:val="0"/>
          <w:sz w:val="19"/>
          <w:szCs w:val="19"/>
        </w:rPr>
      </w:pPr>
      <w:r>
        <w:rPr>
          <w:rFonts w:ascii="Consolas" w:hAnsi="Consolas" w:cs="Consolas"/>
          <w:color w:val="008000"/>
          <w:kern w:val="0"/>
          <w:sz w:val="19"/>
          <w:szCs w:val="19"/>
        </w:rPr>
        <w:t>平仓过程中匿名类中属性是readonly，无法进行设值，重新构造一个类替换之</w:t>
      </w:r>
    </w:p>
    <w:p>
      <w:pPr>
        <w:rPr>
          <w:rFonts w:ascii="Consolas" w:hAnsi="Consolas" w:cs="Consolas"/>
          <w:color w:val="008000"/>
          <w:kern w:val="0"/>
          <w:sz w:val="19"/>
          <w:szCs w:val="19"/>
        </w:rPr>
      </w:pPr>
    </w:p>
    <w:p>
      <w:pPr>
        <w:rPr>
          <w:rFonts w:ascii="Consolas" w:hAnsi="Consolas" w:cs="Consolas"/>
          <w:color w:val="008000"/>
          <w:kern w:val="0"/>
          <w:sz w:val="19"/>
          <w:szCs w:val="19"/>
        </w:rPr>
      </w:pPr>
    </w:p>
    <w:p>
      <w:pPr>
        <w:rPr>
          <w:rFonts w:ascii="Consolas" w:hAnsi="Consolas" w:cs="Consolas"/>
          <w:color w:val="008000"/>
          <w:kern w:val="0"/>
          <w:sz w:val="19"/>
          <w:szCs w:val="19"/>
        </w:rPr>
      </w:pPr>
    </w:p>
    <w:p>
      <w:pPr>
        <w:widowControl/>
        <w:shd w:val="clear" w:color="auto" w:fill="FFFFFF"/>
        <w:spacing w:line="504" w:lineRule="atLeast"/>
        <w:jc w:val="left"/>
        <w:textAlignment w:val="baseline"/>
        <w:rPr>
          <w:rFonts w:ascii="Helvetica" w:hAnsi="Helvetica" w:eastAsia="宋体" w:cs="Helvetica"/>
          <w:color w:val="000000"/>
          <w:kern w:val="0"/>
          <w:sz w:val="24"/>
          <w:szCs w:val="24"/>
        </w:rPr>
      </w:pPr>
      <w:r>
        <w:rPr>
          <w:rFonts w:ascii="Helvetica" w:hAnsi="Helvetica" w:eastAsia="宋体" w:cs="Helvetica"/>
          <w:color w:val="000000"/>
          <w:kern w:val="0"/>
          <w:sz w:val="24"/>
          <w:szCs w:val="24"/>
        </w:rPr>
        <w:t>今天单位一ASP.NET网站，里面有个功能是导出数据，发现一导出就报错，报错内容是：</w:t>
      </w:r>
      <w:r>
        <w:rPr>
          <w:rFonts w:ascii="Helvetica" w:hAnsi="Helvetica" w:eastAsia="宋体" w:cs="Helvetica"/>
          <w:color w:val="FF0000"/>
          <w:kern w:val="0"/>
          <w:sz w:val="24"/>
          <w:szCs w:val="24"/>
        </w:rPr>
        <w:t>SQL  Server 阻止了对组件 'Ad Hoc Distributed Queries' 的  STATEMENT'OpenRowset/OpenDatasource'  的访问，因为此组件已作为此服务器安全配置的一部分而被关闭。系统管理员可以通过使用 sp_configure 启用 'Ad Hoc  Distributed Queries'。有关启用 'Ad Hoc Distributed Queries' 的详细信息，请参阅 SQL  Server 联机丛书中的 "外围应用配置器"。</w:t>
      </w:r>
    </w:p>
    <w:p>
      <w:pPr>
        <w:widowControl/>
        <w:shd w:val="clear" w:color="auto" w:fill="FFFFFF"/>
        <w:spacing w:line="504" w:lineRule="atLeast"/>
        <w:jc w:val="left"/>
        <w:textAlignment w:val="baseline"/>
        <w:rPr>
          <w:rFonts w:ascii="Helvetica" w:hAnsi="Helvetica" w:eastAsia="宋体" w:cs="Helvetica"/>
          <w:color w:val="000000"/>
          <w:kern w:val="0"/>
          <w:sz w:val="24"/>
          <w:szCs w:val="24"/>
        </w:rPr>
      </w:pPr>
      <w:r>
        <w:rPr>
          <w:rFonts w:ascii="Helvetica" w:hAnsi="Helvetica" w:eastAsia="宋体" w:cs="Helvetica"/>
          <w:color w:val="000000"/>
          <w:kern w:val="0"/>
          <w:sz w:val="24"/>
          <w:szCs w:val="24"/>
        </w:rPr>
        <w:t>看错误提示就知道是因为SQL Server的</w:t>
      </w:r>
      <w:r>
        <w:rPr>
          <w:rFonts w:ascii="Helvetica" w:hAnsi="Helvetica" w:eastAsia="宋体" w:cs="Helvetica"/>
          <w:color w:val="FF0000"/>
          <w:kern w:val="0"/>
          <w:sz w:val="24"/>
          <w:szCs w:val="24"/>
        </w:rPr>
        <w:t>Ad Hoc Distributed Queries</w:t>
      </w:r>
      <w:r>
        <w:rPr>
          <w:rFonts w:ascii="Helvetica" w:hAnsi="Helvetica" w:eastAsia="宋体" w:cs="Helvetica"/>
          <w:color w:val="000000"/>
          <w:kern w:val="0"/>
          <w:sz w:val="24"/>
          <w:szCs w:val="24"/>
        </w:rPr>
        <w:t>组件被禁用了，这里我用的SQL Server版本是2005，只需要开启</w:t>
      </w:r>
      <w:r>
        <w:rPr>
          <w:rFonts w:ascii="Helvetica" w:hAnsi="Helvetica" w:eastAsia="宋体" w:cs="Helvetica"/>
          <w:color w:val="FF0000"/>
          <w:kern w:val="0"/>
          <w:sz w:val="24"/>
          <w:szCs w:val="24"/>
        </w:rPr>
        <w:t>Ad Hoc Distributed Queries</w:t>
      </w:r>
      <w:r>
        <w:rPr>
          <w:rFonts w:ascii="Helvetica" w:hAnsi="Helvetica" w:eastAsia="宋体" w:cs="Helvetica"/>
          <w:color w:val="000000"/>
          <w:kern w:val="0"/>
          <w:sz w:val="24"/>
          <w:szCs w:val="24"/>
        </w:rPr>
        <w:t>就可以了，方法如下：</w:t>
      </w:r>
    </w:p>
    <w:p>
      <w:pPr>
        <w:widowControl/>
        <w:shd w:val="clear" w:color="auto" w:fill="FFFFFF"/>
        <w:spacing w:after="240" w:line="504" w:lineRule="atLeast"/>
        <w:jc w:val="left"/>
        <w:textAlignment w:val="baseline"/>
        <w:rPr>
          <w:rFonts w:ascii="Helvetica" w:hAnsi="Helvetica" w:eastAsia="宋体" w:cs="Helvetica"/>
          <w:color w:val="000000"/>
          <w:kern w:val="0"/>
          <w:sz w:val="24"/>
          <w:szCs w:val="24"/>
        </w:rPr>
      </w:pPr>
      <w:r>
        <w:rPr>
          <w:rFonts w:ascii="Helvetica" w:hAnsi="Helvetica" w:eastAsia="宋体" w:cs="Helvetica"/>
          <w:color w:val="000000"/>
          <w:kern w:val="0"/>
          <w:sz w:val="24"/>
          <w:szCs w:val="24"/>
        </w:rPr>
        <w:t>1.开启Ad Hoc Distributed Queries组件，在sql查询编辑器中执行如下语句：</w:t>
      </w:r>
    </w:p>
    <w:tbl>
      <w:tblPr>
        <w:tblStyle w:val="8"/>
        <w:tblW w:w="0" w:type="auto"/>
        <w:tblCellSpacing w:w="0" w:type="dxa"/>
        <w:tblInd w:w="0" w:type="dxa"/>
        <w:tblLayout w:type="autofit"/>
        <w:tblCellMar>
          <w:top w:w="0" w:type="dxa"/>
          <w:left w:w="0" w:type="dxa"/>
          <w:bottom w:w="0" w:type="dxa"/>
          <w:right w:w="0" w:type="dxa"/>
        </w:tblCellMar>
      </w:tblPr>
      <w:tblGrid>
        <w:gridCol w:w="110"/>
        <w:gridCol w:w="8196"/>
      </w:tblGrid>
      <w:tr>
        <w:tblPrEx>
          <w:tblCellMar>
            <w:top w:w="0" w:type="dxa"/>
            <w:left w:w="0" w:type="dxa"/>
            <w:bottom w:w="0" w:type="dxa"/>
            <w:right w:w="0" w:type="dxa"/>
          </w:tblCellMar>
        </w:tblPrEx>
        <w:trPr>
          <w:tblCellSpacing w:w="0" w:type="dxa"/>
        </w:trPr>
        <w:tc>
          <w:tcPr>
            <w:tcW w:w="0" w:type="auto"/>
            <w:vAlign w:val="center"/>
          </w:tcPr>
          <w:p>
            <w:pPr>
              <w:widowControl/>
              <w:jc w:val="left"/>
              <w:rPr>
                <w:rFonts w:ascii="Consolas" w:hAnsi="Consolas" w:eastAsia="宋体" w:cs="Helvetica"/>
                <w:kern w:val="0"/>
                <w:sz w:val="20"/>
                <w:szCs w:val="20"/>
              </w:rPr>
            </w:pPr>
            <w:r>
              <w:rPr>
                <w:rFonts w:ascii="Consolas" w:hAnsi="Consolas" w:eastAsia="宋体" w:cs="Helvetica"/>
                <w:kern w:val="0"/>
                <w:sz w:val="20"/>
                <w:szCs w:val="20"/>
              </w:rPr>
              <w:t>1</w:t>
            </w:r>
          </w:p>
          <w:p>
            <w:pPr>
              <w:widowControl/>
              <w:jc w:val="left"/>
              <w:rPr>
                <w:rFonts w:ascii="Consolas" w:hAnsi="Consolas" w:eastAsia="宋体" w:cs="Helvetica"/>
                <w:kern w:val="0"/>
                <w:sz w:val="20"/>
                <w:szCs w:val="20"/>
              </w:rPr>
            </w:pPr>
            <w:r>
              <w:rPr>
                <w:rFonts w:ascii="Consolas" w:hAnsi="Consolas" w:eastAsia="宋体" w:cs="Helvetica"/>
                <w:kern w:val="0"/>
                <w:sz w:val="20"/>
                <w:szCs w:val="20"/>
              </w:rPr>
              <w:t>2</w:t>
            </w:r>
          </w:p>
          <w:p>
            <w:pPr>
              <w:widowControl/>
              <w:jc w:val="left"/>
              <w:rPr>
                <w:rFonts w:ascii="Consolas" w:hAnsi="Consolas" w:eastAsia="宋体" w:cs="Helvetica"/>
                <w:kern w:val="0"/>
                <w:sz w:val="20"/>
                <w:szCs w:val="20"/>
              </w:rPr>
            </w:pPr>
            <w:r>
              <w:rPr>
                <w:rFonts w:ascii="Consolas" w:hAnsi="Consolas" w:eastAsia="宋体" w:cs="Helvetica"/>
                <w:kern w:val="0"/>
                <w:sz w:val="20"/>
                <w:szCs w:val="20"/>
              </w:rPr>
              <w:t>3</w:t>
            </w:r>
          </w:p>
          <w:p>
            <w:pPr>
              <w:widowControl/>
              <w:jc w:val="left"/>
              <w:rPr>
                <w:rFonts w:ascii="Consolas" w:hAnsi="Consolas" w:eastAsia="宋体" w:cs="Helvetica"/>
                <w:kern w:val="0"/>
                <w:sz w:val="20"/>
                <w:szCs w:val="20"/>
              </w:rPr>
            </w:pPr>
            <w:r>
              <w:rPr>
                <w:rFonts w:ascii="Consolas" w:hAnsi="Consolas" w:eastAsia="宋体" w:cs="Helvetica"/>
                <w:kern w:val="0"/>
                <w:sz w:val="20"/>
                <w:szCs w:val="20"/>
              </w:rPr>
              <w:t>4</w:t>
            </w:r>
          </w:p>
        </w:tc>
        <w:tc>
          <w:tcPr>
            <w:tcW w:w="9043" w:type="dxa"/>
            <w:vAlign w:val="center"/>
          </w:tcPr>
          <w:p>
            <w:pPr>
              <w:widowControl/>
              <w:wordWrap w:val="0"/>
              <w:jc w:val="left"/>
              <w:rPr>
                <w:rFonts w:ascii="Consolas" w:hAnsi="Consolas" w:eastAsia="宋体" w:cs="Helvetica"/>
                <w:kern w:val="0"/>
                <w:sz w:val="20"/>
                <w:szCs w:val="20"/>
              </w:rPr>
            </w:pPr>
            <w:r>
              <w:rPr>
                <w:rFonts w:ascii="Consolas" w:hAnsi="Consolas" w:eastAsia="宋体" w:cs="宋体"/>
                <w:kern w:val="0"/>
                <w:sz w:val="24"/>
                <w:szCs w:val="24"/>
              </w:rPr>
              <w:t>exec sp_configure 'show advanced options',1</w:t>
            </w:r>
          </w:p>
          <w:p>
            <w:pPr>
              <w:widowControl/>
              <w:wordWrap w:val="0"/>
              <w:jc w:val="left"/>
              <w:rPr>
                <w:rFonts w:ascii="Consolas" w:hAnsi="Consolas" w:eastAsia="宋体" w:cs="Helvetica"/>
                <w:kern w:val="0"/>
                <w:sz w:val="20"/>
                <w:szCs w:val="20"/>
              </w:rPr>
            </w:pPr>
            <w:r>
              <w:rPr>
                <w:rFonts w:ascii="Consolas" w:hAnsi="Consolas" w:eastAsia="宋体" w:cs="宋体"/>
                <w:kern w:val="0"/>
                <w:sz w:val="24"/>
                <w:szCs w:val="24"/>
              </w:rPr>
              <w:t>reconfigure</w:t>
            </w:r>
          </w:p>
          <w:p>
            <w:pPr>
              <w:widowControl/>
              <w:wordWrap w:val="0"/>
              <w:jc w:val="left"/>
              <w:rPr>
                <w:rFonts w:ascii="Consolas" w:hAnsi="Consolas" w:eastAsia="宋体" w:cs="Helvetica"/>
                <w:kern w:val="0"/>
                <w:sz w:val="20"/>
                <w:szCs w:val="20"/>
              </w:rPr>
            </w:pPr>
            <w:r>
              <w:rPr>
                <w:rFonts w:ascii="Consolas" w:hAnsi="Consolas" w:eastAsia="宋体" w:cs="宋体"/>
                <w:kern w:val="0"/>
                <w:sz w:val="24"/>
                <w:szCs w:val="24"/>
              </w:rPr>
              <w:t>exec sp_configure 'Ad Hoc Distributed Queries',1</w:t>
            </w:r>
          </w:p>
          <w:p>
            <w:pPr>
              <w:widowControl/>
              <w:wordWrap w:val="0"/>
              <w:jc w:val="left"/>
              <w:rPr>
                <w:rFonts w:ascii="Consolas" w:hAnsi="Consolas" w:eastAsia="宋体" w:cs="Helvetica"/>
                <w:kern w:val="0"/>
                <w:sz w:val="20"/>
                <w:szCs w:val="20"/>
              </w:rPr>
            </w:pPr>
            <w:r>
              <w:rPr>
                <w:rFonts w:ascii="Consolas" w:hAnsi="Consolas" w:eastAsia="宋体" w:cs="宋体"/>
                <w:kern w:val="0"/>
                <w:sz w:val="24"/>
                <w:szCs w:val="24"/>
              </w:rPr>
              <w:t>reconfigure</w:t>
            </w:r>
          </w:p>
        </w:tc>
      </w:tr>
    </w:tbl>
    <w:p>
      <w:pPr>
        <w:widowControl/>
        <w:shd w:val="clear" w:color="auto" w:fill="FFFFFF"/>
        <w:spacing w:after="240" w:line="504" w:lineRule="atLeast"/>
        <w:jc w:val="left"/>
        <w:textAlignment w:val="baseline"/>
        <w:rPr>
          <w:rFonts w:ascii="Helvetica" w:hAnsi="Helvetica" w:eastAsia="宋体" w:cs="Helvetica"/>
          <w:color w:val="000000"/>
          <w:kern w:val="0"/>
          <w:sz w:val="24"/>
          <w:szCs w:val="24"/>
        </w:rPr>
      </w:pPr>
      <w:r>
        <w:rPr>
          <w:rFonts w:ascii="Helvetica" w:hAnsi="Helvetica" w:eastAsia="宋体" w:cs="Helvetica"/>
          <w:color w:val="000000"/>
          <w:kern w:val="0"/>
          <w:sz w:val="24"/>
          <w:szCs w:val="24"/>
        </w:rPr>
        <w:t>2.关闭Ad Hoc Distributed Queries组件，在sql查询编辑器中执行如下语句：</w:t>
      </w:r>
    </w:p>
    <w:tbl>
      <w:tblPr>
        <w:tblStyle w:val="8"/>
        <w:tblW w:w="0" w:type="auto"/>
        <w:tblCellSpacing w:w="0" w:type="dxa"/>
        <w:tblInd w:w="0" w:type="dxa"/>
        <w:tblLayout w:type="autofit"/>
        <w:tblCellMar>
          <w:top w:w="0" w:type="dxa"/>
          <w:left w:w="0" w:type="dxa"/>
          <w:bottom w:w="0" w:type="dxa"/>
          <w:right w:w="0" w:type="dxa"/>
        </w:tblCellMar>
      </w:tblPr>
      <w:tblGrid>
        <w:gridCol w:w="110"/>
        <w:gridCol w:w="8196"/>
      </w:tblGrid>
      <w:tr>
        <w:tblPrEx>
          <w:tblCellMar>
            <w:top w:w="0" w:type="dxa"/>
            <w:left w:w="0" w:type="dxa"/>
            <w:bottom w:w="0" w:type="dxa"/>
            <w:right w:w="0" w:type="dxa"/>
          </w:tblCellMar>
        </w:tblPrEx>
        <w:trPr>
          <w:tblCellSpacing w:w="0" w:type="dxa"/>
        </w:trPr>
        <w:tc>
          <w:tcPr>
            <w:tcW w:w="0" w:type="auto"/>
            <w:vAlign w:val="center"/>
          </w:tcPr>
          <w:p>
            <w:pPr>
              <w:widowControl/>
              <w:jc w:val="left"/>
              <w:rPr>
                <w:rFonts w:ascii="Consolas" w:hAnsi="Consolas" w:eastAsia="宋体" w:cs="Helvetica"/>
                <w:kern w:val="0"/>
                <w:sz w:val="20"/>
                <w:szCs w:val="20"/>
              </w:rPr>
            </w:pPr>
            <w:r>
              <w:rPr>
                <w:rFonts w:ascii="Consolas" w:hAnsi="Consolas" w:eastAsia="宋体" w:cs="Helvetica"/>
                <w:kern w:val="0"/>
                <w:sz w:val="20"/>
                <w:szCs w:val="20"/>
              </w:rPr>
              <w:t>1</w:t>
            </w:r>
          </w:p>
          <w:p>
            <w:pPr>
              <w:widowControl/>
              <w:jc w:val="left"/>
              <w:rPr>
                <w:rFonts w:ascii="Consolas" w:hAnsi="Consolas" w:eastAsia="宋体" w:cs="Helvetica"/>
                <w:kern w:val="0"/>
                <w:sz w:val="20"/>
                <w:szCs w:val="20"/>
              </w:rPr>
            </w:pPr>
            <w:r>
              <w:rPr>
                <w:rFonts w:ascii="Consolas" w:hAnsi="Consolas" w:eastAsia="宋体" w:cs="Helvetica"/>
                <w:kern w:val="0"/>
                <w:sz w:val="20"/>
                <w:szCs w:val="20"/>
              </w:rPr>
              <w:t>2</w:t>
            </w:r>
          </w:p>
          <w:p>
            <w:pPr>
              <w:widowControl/>
              <w:jc w:val="left"/>
              <w:rPr>
                <w:rFonts w:ascii="Consolas" w:hAnsi="Consolas" w:eastAsia="宋体" w:cs="Helvetica"/>
                <w:kern w:val="0"/>
                <w:sz w:val="20"/>
                <w:szCs w:val="20"/>
              </w:rPr>
            </w:pPr>
            <w:r>
              <w:rPr>
                <w:rFonts w:ascii="Consolas" w:hAnsi="Consolas" w:eastAsia="宋体" w:cs="Helvetica"/>
                <w:kern w:val="0"/>
                <w:sz w:val="20"/>
                <w:szCs w:val="20"/>
              </w:rPr>
              <w:t>3</w:t>
            </w:r>
          </w:p>
          <w:p>
            <w:pPr>
              <w:widowControl/>
              <w:jc w:val="left"/>
              <w:rPr>
                <w:rFonts w:ascii="Consolas" w:hAnsi="Consolas" w:eastAsia="宋体" w:cs="Helvetica"/>
                <w:kern w:val="0"/>
                <w:sz w:val="20"/>
                <w:szCs w:val="20"/>
              </w:rPr>
            </w:pPr>
            <w:r>
              <w:rPr>
                <w:rFonts w:ascii="Consolas" w:hAnsi="Consolas" w:eastAsia="宋体" w:cs="Helvetica"/>
                <w:kern w:val="0"/>
                <w:sz w:val="20"/>
                <w:szCs w:val="20"/>
              </w:rPr>
              <w:t>4</w:t>
            </w:r>
          </w:p>
        </w:tc>
        <w:tc>
          <w:tcPr>
            <w:tcW w:w="9043" w:type="dxa"/>
            <w:vAlign w:val="center"/>
          </w:tcPr>
          <w:p>
            <w:pPr>
              <w:widowControl/>
              <w:wordWrap w:val="0"/>
              <w:jc w:val="left"/>
              <w:rPr>
                <w:rFonts w:ascii="Consolas" w:hAnsi="Consolas" w:eastAsia="宋体" w:cs="Helvetica"/>
                <w:kern w:val="0"/>
                <w:sz w:val="20"/>
                <w:szCs w:val="20"/>
              </w:rPr>
            </w:pPr>
            <w:r>
              <w:rPr>
                <w:rFonts w:ascii="Consolas" w:hAnsi="Consolas" w:eastAsia="宋体" w:cs="宋体"/>
                <w:kern w:val="0"/>
                <w:sz w:val="24"/>
                <w:szCs w:val="24"/>
              </w:rPr>
              <w:t>exec sp_configure 'Ad Hoc Distributed Queries',0</w:t>
            </w:r>
          </w:p>
          <w:p>
            <w:pPr>
              <w:widowControl/>
              <w:wordWrap w:val="0"/>
              <w:jc w:val="left"/>
              <w:rPr>
                <w:rFonts w:ascii="Consolas" w:hAnsi="Consolas" w:eastAsia="宋体" w:cs="Helvetica"/>
                <w:kern w:val="0"/>
                <w:sz w:val="20"/>
                <w:szCs w:val="20"/>
              </w:rPr>
            </w:pPr>
            <w:r>
              <w:rPr>
                <w:rFonts w:ascii="Consolas" w:hAnsi="Consolas" w:eastAsia="宋体" w:cs="宋体"/>
                <w:kern w:val="0"/>
                <w:sz w:val="24"/>
                <w:szCs w:val="24"/>
              </w:rPr>
              <w:t>reconfigure</w:t>
            </w:r>
          </w:p>
          <w:p>
            <w:pPr>
              <w:widowControl/>
              <w:wordWrap w:val="0"/>
              <w:jc w:val="left"/>
              <w:rPr>
                <w:rFonts w:ascii="Consolas" w:hAnsi="Consolas" w:eastAsia="宋体" w:cs="Helvetica"/>
                <w:kern w:val="0"/>
                <w:sz w:val="20"/>
                <w:szCs w:val="20"/>
              </w:rPr>
            </w:pPr>
            <w:r>
              <w:rPr>
                <w:rFonts w:ascii="Consolas" w:hAnsi="Consolas" w:eastAsia="宋体" w:cs="宋体"/>
                <w:kern w:val="0"/>
                <w:sz w:val="24"/>
                <w:szCs w:val="24"/>
              </w:rPr>
              <w:t>exec sp_configure 'show advanced options',0</w:t>
            </w:r>
          </w:p>
          <w:p>
            <w:pPr>
              <w:widowControl/>
              <w:wordWrap w:val="0"/>
              <w:jc w:val="left"/>
              <w:rPr>
                <w:rFonts w:ascii="Consolas" w:hAnsi="Consolas" w:eastAsia="宋体" w:cs="Helvetica"/>
                <w:kern w:val="0"/>
                <w:sz w:val="20"/>
                <w:szCs w:val="20"/>
              </w:rPr>
            </w:pPr>
            <w:r>
              <w:rPr>
                <w:rFonts w:ascii="Consolas" w:hAnsi="Consolas" w:eastAsia="宋体" w:cs="宋体"/>
                <w:kern w:val="0"/>
                <w:sz w:val="24"/>
                <w:szCs w:val="24"/>
              </w:rPr>
              <w:t>reconfigure</w:t>
            </w:r>
          </w:p>
        </w:tc>
      </w:tr>
    </w:tbl>
    <w:p>
      <w:pPr>
        <w:rPr>
          <w:sz w:val="28"/>
          <w:szCs w:val="28"/>
        </w:rPr>
      </w:pPr>
    </w:p>
    <w:p>
      <w:pPr>
        <w:rPr>
          <w:sz w:val="28"/>
          <w:szCs w:val="28"/>
        </w:rPr>
      </w:pPr>
    </w:p>
    <w:p>
      <w:pPr>
        <w:rPr>
          <w:rFonts w:ascii="Consolas" w:hAnsi="Consolas" w:cs="Consolas"/>
          <w:color w:val="000000"/>
          <w:kern w:val="0"/>
          <w:sz w:val="19"/>
          <w:szCs w:val="19"/>
        </w:rPr>
      </w:pPr>
      <w:r>
        <w:rPr>
          <w:rFonts w:ascii="Consolas" w:hAnsi="Consolas" w:cs="Consolas"/>
          <w:color w:val="0000FF"/>
          <w:kern w:val="0"/>
          <w:sz w:val="19"/>
          <w:szCs w:val="19"/>
        </w:rPr>
        <w:t>var</w:t>
      </w:r>
      <w:r>
        <w:rPr>
          <w:rFonts w:ascii="Consolas" w:hAnsi="Consolas" w:cs="Consolas"/>
          <w:color w:val="000000"/>
          <w:kern w:val="0"/>
          <w:sz w:val="19"/>
          <w:szCs w:val="19"/>
        </w:rPr>
        <w:t xml:space="preserve"> ss= sss.Sum(x =&gt; x.Field&lt;</w:t>
      </w:r>
      <w:r>
        <w:rPr>
          <w:rFonts w:ascii="Consolas" w:hAnsi="Consolas" w:cs="Consolas"/>
          <w:color w:val="0000FF"/>
          <w:kern w:val="0"/>
          <w:sz w:val="19"/>
          <w:szCs w:val="19"/>
        </w:rPr>
        <w:t>decimal</w:t>
      </w:r>
      <w:r>
        <w:rPr>
          <w:rFonts w:ascii="Consolas" w:hAnsi="Consolas" w:cs="Consolas"/>
          <w:color w:val="000000"/>
          <w:kern w:val="0"/>
          <w:sz w:val="19"/>
          <w:szCs w:val="19"/>
        </w:rPr>
        <w:t>?&gt;(</w:t>
      </w:r>
      <w:r>
        <w:rPr>
          <w:rFonts w:ascii="Consolas" w:hAnsi="Consolas" w:cs="Consolas"/>
          <w:color w:val="A31515"/>
          <w:kern w:val="0"/>
          <w:sz w:val="19"/>
          <w:szCs w:val="19"/>
        </w:rPr>
        <w:t>"OTE"</w:t>
      </w:r>
      <w:r>
        <w:rPr>
          <w:rFonts w:ascii="Consolas" w:hAnsi="Consolas" w:cs="Consolas"/>
          <w:color w:val="000000"/>
          <w:kern w:val="0"/>
          <w:sz w:val="19"/>
          <w:szCs w:val="19"/>
        </w:rPr>
        <w:t>));这种写法是为了防止数据库有</w:t>
      </w:r>
      <w:r>
        <w:rPr>
          <w:rFonts w:hint="eastAsia" w:ascii="Consolas" w:hAnsi="Consolas" w:cs="Consolas"/>
          <w:color w:val="000000"/>
          <w:kern w:val="0"/>
          <w:sz w:val="19"/>
          <w:szCs w:val="19"/>
        </w:rPr>
        <w:t>N</w:t>
      </w:r>
      <w:r>
        <w:rPr>
          <w:rFonts w:ascii="Consolas" w:hAnsi="Consolas" w:cs="Consolas"/>
          <w:color w:val="000000"/>
          <w:kern w:val="0"/>
          <w:sz w:val="19"/>
          <w:szCs w:val="19"/>
        </w:rPr>
        <w:t>ULL值时不会报错</w:t>
      </w:r>
      <w:r>
        <w:rPr>
          <w:rFonts w:hint="eastAsia" w:ascii="Consolas" w:hAnsi="Consolas" w:cs="Consolas"/>
          <w:color w:val="000000"/>
          <w:kern w:val="0"/>
          <w:sz w:val="19"/>
          <w:szCs w:val="19"/>
        </w:rPr>
        <w:t>，</w:t>
      </w:r>
      <w:r>
        <w:rPr>
          <w:rFonts w:ascii="Consolas" w:hAnsi="Consolas" w:cs="Consolas"/>
          <w:color w:val="000000"/>
          <w:kern w:val="0"/>
          <w:sz w:val="19"/>
          <w:szCs w:val="19"/>
        </w:rPr>
        <w:t>结果要么为</w:t>
      </w:r>
      <w:r>
        <w:rPr>
          <w:rFonts w:hint="eastAsia" w:ascii="Consolas" w:hAnsi="Consolas" w:cs="Consolas"/>
          <w:color w:val="000000"/>
          <w:kern w:val="0"/>
          <w:sz w:val="19"/>
          <w:szCs w:val="19"/>
        </w:rPr>
        <w:t>0，要么为数值，不可能为null</w:t>
      </w:r>
    </w:p>
    <w:p>
      <w:pPr>
        <w:rPr>
          <w:rFonts w:ascii="Consolas" w:hAnsi="Consolas" w:cs="Consolas"/>
          <w:color w:val="000000"/>
          <w:kern w:val="0"/>
          <w:sz w:val="19"/>
          <w:szCs w:val="19"/>
        </w:rPr>
      </w:pPr>
    </w:p>
    <w:p>
      <w:pPr>
        <w:rPr>
          <w:sz w:val="28"/>
          <w:szCs w:val="28"/>
        </w:rPr>
      </w:pPr>
      <w:r>
        <w:rPr>
          <w:sz w:val="28"/>
          <w:szCs w:val="28"/>
        </w:rPr>
        <w:drawing>
          <wp:inline distT="0" distB="0" distL="0" distR="0">
            <wp:extent cx="5274310" cy="2691765"/>
            <wp:effectExtent l="0" t="0" r="2540" b="0"/>
            <wp:docPr id="25" name="图片 25" descr="C:\Users\david\AppData\Local\Temp\1638958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david\AppData\Local\Temp\163895887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2692008"/>
                    </a:xfrm>
                    <a:prstGeom prst="rect">
                      <a:avLst/>
                    </a:prstGeom>
                    <a:noFill/>
                    <a:ln>
                      <a:noFill/>
                    </a:ln>
                  </pic:spPr>
                </pic:pic>
              </a:graphicData>
            </a:graphic>
          </wp:inline>
        </w:drawing>
      </w:r>
    </w:p>
    <w:p>
      <w:pPr>
        <w:rPr>
          <w:sz w:val="28"/>
          <w:szCs w:val="28"/>
        </w:rPr>
      </w:pPr>
      <w:r>
        <w:rPr>
          <w:sz w:val="28"/>
          <w:szCs w:val="28"/>
        </w:rPr>
        <w:t>这种写法会报</w:t>
      </w:r>
      <w:r>
        <w:rPr>
          <w:rFonts w:hint="eastAsia"/>
          <w:sz w:val="28"/>
          <w:szCs w:val="28"/>
        </w:rPr>
        <w:t>不能将 Column“OTE”设置为 null。请改用 DBNull。</w:t>
      </w:r>
    </w:p>
    <w:p>
      <w:pPr>
        <w:rPr>
          <w:sz w:val="28"/>
          <w:szCs w:val="28"/>
        </w:rPr>
      </w:pP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FF00FF"/>
          <w:kern w:val="0"/>
          <w:sz w:val="19"/>
          <w:szCs w:val="19"/>
        </w:rPr>
        <w:t>MAX</w:t>
      </w:r>
      <w:r>
        <w:rPr>
          <w:rFonts w:ascii="新宋体" w:eastAsia="新宋体" w:cs="新宋体"/>
          <w:color w:val="808080"/>
          <w:kern w:val="0"/>
          <w:sz w:val="19"/>
          <w:szCs w:val="19"/>
        </w:rPr>
        <w:t>(</w:t>
      </w:r>
      <w:r>
        <w:rPr>
          <w:rFonts w:ascii="新宋体" w:eastAsia="新宋体" w:cs="新宋体"/>
          <w:color w:val="0000FF"/>
          <w:kern w:val="0"/>
          <w:sz w:val="19"/>
          <w:szCs w:val="19"/>
        </w:rPr>
        <w:t>time</w:t>
      </w:r>
      <w:r>
        <w:rPr>
          <w:rFonts w:ascii="新宋体" w:eastAsia="新宋体" w:cs="新宋体"/>
          <w:color w:val="808080"/>
          <w:kern w:val="0"/>
          <w:sz w:val="19"/>
          <w:szCs w:val="19"/>
        </w:rPr>
        <w:t>)</w:t>
      </w:r>
      <w:r>
        <w:rPr>
          <w:rFonts w:ascii="新宋体" w:eastAsia="新宋体" w:cs="新宋体"/>
          <w:kern w:val="0"/>
          <w:sz w:val="19"/>
          <w:szCs w:val="19"/>
        </w:rPr>
        <w:t xml:space="preserve"> </w:t>
      </w: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test</w:t>
      </w:r>
      <w:r>
        <w:rPr>
          <w:rFonts w:hint="eastAsia" w:ascii="新宋体" w:eastAsia="新宋体" w:cs="新宋体"/>
          <w:color w:val="008080"/>
          <w:kern w:val="0"/>
          <w:sz w:val="19"/>
          <w:szCs w:val="19"/>
        </w:rPr>
        <w:t>，</w:t>
      </w:r>
      <w:r>
        <w:rPr>
          <w:rFonts w:ascii="新宋体" w:eastAsia="新宋体" w:cs="新宋体"/>
          <w:color w:val="008080"/>
          <w:kern w:val="0"/>
          <w:sz w:val="19"/>
          <w:szCs w:val="19"/>
        </w:rPr>
        <w:t>当test没有行的时候这个语句返回一行</w:t>
      </w:r>
      <w:r>
        <w:rPr>
          <w:rFonts w:hint="eastAsia" w:ascii="新宋体" w:eastAsia="新宋体" w:cs="新宋体"/>
          <w:color w:val="008080"/>
          <w:kern w:val="0"/>
          <w:sz w:val="19"/>
          <w:szCs w:val="19"/>
        </w:rPr>
        <w:t>，</w:t>
      </w:r>
      <w:r>
        <w:rPr>
          <w:rFonts w:ascii="新宋体" w:eastAsia="新宋体" w:cs="新宋体"/>
          <w:color w:val="008080"/>
          <w:kern w:val="0"/>
          <w:sz w:val="19"/>
          <w:szCs w:val="19"/>
        </w:rPr>
        <w:t>值为null</w:t>
      </w:r>
    </w:p>
    <w:p>
      <w:pPr>
        <w:autoSpaceDE w:val="0"/>
        <w:autoSpaceDN w:val="0"/>
        <w:adjustRightInd w:val="0"/>
        <w:jc w:val="left"/>
        <w:rPr>
          <w:rFonts w:ascii="新宋体" w:eastAsia="新宋体" w:cs="新宋体"/>
          <w:color w:val="008080"/>
          <w:kern w:val="0"/>
          <w:sz w:val="19"/>
          <w:szCs w:val="19"/>
        </w:rPr>
      </w:pPr>
    </w:p>
    <w:p>
      <w:pPr>
        <w:spacing w:beforeLines="0" w:afterLines="0"/>
        <w:jc w:val="left"/>
        <w:rPr>
          <w:rFonts w:hint="eastAsia" w:ascii="新宋体" w:hAnsi="新宋体" w:eastAsia="新宋体"/>
          <w:color w:val="008080"/>
          <w:sz w:val="19"/>
          <w:szCs w:val="24"/>
        </w:rPr>
      </w:pPr>
      <w:r>
        <w:rPr>
          <w:rFonts w:hint="eastAsia" w:ascii="新宋体" w:eastAsia="新宋体" w:cs="新宋体"/>
          <w:color w:val="008080"/>
          <w:kern w:val="0"/>
          <w:sz w:val="19"/>
          <w:szCs w:val="19"/>
          <w:lang w:val="en-US" w:eastAsia="zh-CN"/>
        </w:rPr>
        <w:t>表</w:t>
      </w:r>
      <w:r>
        <w:rPr>
          <w:rFonts w:hint="eastAsia" w:ascii="新宋体" w:hAnsi="新宋体" w:eastAsia="新宋体"/>
          <w:color w:val="008080"/>
          <w:sz w:val="19"/>
          <w:szCs w:val="24"/>
        </w:rPr>
        <w:t>TRiskAccountSummary</w:t>
      </w:r>
      <w:r>
        <w:rPr>
          <w:rFonts w:hint="eastAsia" w:ascii="新宋体" w:hAnsi="新宋体" w:eastAsia="新宋体"/>
          <w:color w:val="008080"/>
          <w:sz w:val="19"/>
          <w:szCs w:val="24"/>
          <w:lang w:val="en-US" w:eastAsia="zh-CN"/>
        </w:rPr>
        <w:t>的</w:t>
      </w:r>
      <w:r>
        <w:rPr>
          <w:rFonts w:hint="eastAsia" w:ascii="新宋体" w:hAnsi="新宋体" w:eastAsia="新宋体"/>
          <w:color w:val="008080"/>
          <w:sz w:val="19"/>
          <w:szCs w:val="24"/>
        </w:rPr>
        <w:t>BeginningEquity</w:t>
      </w:r>
      <w:r>
        <w:rPr>
          <w:rFonts w:hint="eastAsia" w:ascii="新宋体" w:hAnsi="新宋体" w:eastAsia="新宋体"/>
          <w:color w:val="008080"/>
          <w:sz w:val="19"/>
          <w:szCs w:val="24"/>
          <w:lang w:val="en-US" w:eastAsia="zh-CN"/>
        </w:rPr>
        <w:t>相当于结单的NewCashbalance，表</w:t>
      </w:r>
      <w:r>
        <w:rPr>
          <w:rFonts w:hint="eastAsia" w:ascii="新宋体" w:hAnsi="新宋体" w:eastAsia="新宋体"/>
          <w:color w:val="008080"/>
          <w:sz w:val="19"/>
          <w:szCs w:val="24"/>
        </w:rPr>
        <w:t>TRealTimeRiskDtl</w:t>
      </w:r>
    </w:p>
    <w:p>
      <w:pPr>
        <w:spacing w:beforeLines="0" w:afterLines="0"/>
        <w:jc w:val="left"/>
        <w:rPr>
          <w:rFonts w:ascii="宋体" w:hAnsi="宋体" w:eastAsia="宋体" w:cs="宋体"/>
          <w:sz w:val="24"/>
          <w:szCs w:val="24"/>
        </w:rPr>
      </w:pPr>
      <w:r>
        <w:rPr>
          <w:rFonts w:hint="eastAsia" w:ascii="新宋体" w:eastAsia="新宋体" w:cs="新宋体"/>
          <w:color w:val="008080"/>
          <w:kern w:val="0"/>
          <w:sz w:val="19"/>
          <w:szCs w:val="19"/>
          <w:lang w:val="en-US" w:eastAsia="zh-CN"/>
        </w:rPr>
        <w:t>的</w:t>
      </w:r>
      <w:r>
        <w:rPr>
          <w:rFonts w:hint="eastAsia" w:ascii="新宋体" w:hAnsi="新宋体" w:eastAsia="新宋体"/>
          <w:color w:val="008080"/>
          <w:sz w:val="19"/>
          <w:szCs w:val="24"/>
        </w:rPr>
        <w:t>BeginningEquity</w:t>
      </w:r>
      <w:r>
        <w:rPr>
          <w:rFonts w:hint="eastAsia" w:ascii="新宋体" w:hAnsi="新宋体" w:eastAsia="新宋体"/>
          <w:color w:val="008080"/>
          <w:sz w:val="19"/>
          <w:szCs w:val="24"/>
          <w:lang w:val="en-US" w:eastAsia="zh-CN"/>
        </w:rPr>
        <w:t>相当于结单的</w:t>
      </w:r>
      <w:r>
        <w:rPr>
          <w:rFonts w:ascii="宋体" w:hAnsi="宋体" w:eastAsia="宋体" w:cs="宋体"/>
          <w:sz w:val="24"/>
          <w:szCs w:val="24"/>
        </w:rPr>
        <w:t>Total Equity</w:t>
      </w:r>
    </w:p>
    <w:p>
      <w:pPr>
        <w:spacing w:beforeLines="0" w:afterLines="0"/>
        <w:jc w:val="left"/>
        <w:rPr>
          <w:rFonts w:hint="eastAsia" w:ascii="新宋体" w:hAnsi="新宋体" w:eastAsia="新宋体"/>
          <w:color w:val="008080"/>
          <w:sz w:val="19"/>
          <w:szCs w:val="24"/>
          <w:lang w:val="en-US" w:eastAsia="zh-CN"/>
        </w:rPr>
      </w:pPr>
      <w:r>
        <w:rPr>
          <w:rFonts w:hint="eastAsia" w:ascii="新宋体" w:hAnsi="新宋体" w:eastAsia="新宋体"/>
          <w:color w:val="008080"/>
          <w:sz w:val="19"/>
          <w:szCs w:val="24"/>
        </w:rPr>
        <w:t>TRealTimeRiskDtl</w:t>
      </w:r>
      <w:r>
        <w:rPr>
          <w:rFonts w:hint="eastAsia" w:ascii="新宋体" w:hAnsi="新宋体" w:eastAsia="新宋体"/>
          <w:color w:val="008080"/>
          <w:sz w:val="19"/>
          <w:szCs w:val="24"/>
          <w:lang w:val="en-US" w:eastAsia="zh-CN"/>
        </w:rPr>
        <w:t>表的OTE为公式里今减去昨</w:t>
      </w:r>
    </w:p>
    <w:p>
      <w:pPr>
        <w:spacing w:beforeLines="0" w:afterLines="0"/>
        <w:jc w:val="left"/>
        <w:rPr>
          <w:rFonts w:hint="default" w:ascii="新宋体" w:hAnsi="新宋体" w:eastAsia="新宋体"/>
          <w:color w:val="008080"/>
          <w:sz w:val="19"/>
          <w:szCs w:val="24"/>
          <w:lang w:val="en-US" w:eastAsia="zh-CN"/>
        </w:rPr>
      </w:pPr>
      <w:r>
        <w:rPr>
          <w:rFonts w:hint="eastAsia" w:ascii="新宋体" w:hAnsi="新宋体" w:eastAsia="新宋体"/>
          <w:color w:val="008080"/>
          <w:sz w:val="19"/>
          <w:szCs w:val="24"/>
          <w:lang w:val="en-US" w:eastAsia="zh-CN"/>
        </w:rPr>
        <w:t>Totalpl等于今ote-昨ote+今平盈</w:t>
      </w:r>
    </w:p>
    <w:p>
      <w:pPr>
        <w:spacing w:beforeLines="0" w:afterLines="0"/>
        <w:jc w:val="left"/>
        <w:rPr>
          <w:rFonts w:hint="eastAsia" w:ascii="新宋体" w:hAnsi="新宋体" w:eastAsia="新宋体"/>
          <w:color w:val="008080"/>
          <w:sz w:val="19"/>
          <w:szCs w:val="24"/>
          <w:lang w:val="en-US" w:eastAsia="zh-CN"/>
        </w:rPr>
      </w:pPr>
      <w:r>
        <w:rPr>
          <w:rFonts w:hint="eastAsia" w:ascii="新宋体" w:hAnsi="新宋体" w:eastAsia="新宋体"/>
          <w:color w:val="008080"/>
          <w:sz w:val="19"/>
          <w:szCs w:val="24"/>
          <w:lang w:val="en-US" w:eastAsia="zh-CN"/>
        </w:rPr>
        <w:t>计算保证金的方法有15个引用，3个地方调用：</w:t>
      </w:r>
    </w:p>
    <w:p>
      <w:pPr>
        <w:numPr>
          <w:ilvl w:val="0"/>
          <w:numId w:val="8"/>
        </w:numPr>
        <w:spacing w:beforeLines="0" w:afterLines="0"/>
        <w:jc w:val="left"/>
        <w:rPr>
          <w:rFonts w:hint="eastAsia" w:ascii="新宋体" w:hAnsi="新宋体" w:eastAsia="新宋体"/>
          <w:color w:val="008080"/>
          <w:sz w:val="19"/>
          <w:szCs w:val="24"/>
          <w:lang w:val="en-US" w:eastAsia="zh-CN"/>
        </w:rPr>
      </w:pPr>
      <w:r>
        <w:rPr>
          <w:rFonts w:hint="eastAsia" w:ascii="新宋体" w:hAnsi="新宋体" w:eastAsia="新宋体"/>
          <w:color w:val="008080"/>
          <w:sz w:val="19"/>
          <w:szCs w:val="24"/>
          <w:lang w:val="en-US" w:eastAsia="zh-CN"/>
        </w:rPr>
        <w:t>实时计算保证金调用，此时margindetail会计算</w:t>
      </w:r>
    </w:p>
    <w:p>
      <w:pPr>
        <w:numPr>
          <w:ilvl w:val="0"/>
          <w:numId w:val="8"/>
        </w:numPr>
        <w:spacing w:beforeLines="0" w:afterLines="0"/>
        <w:jc w:val="left"/>
        <w:rPr>
          <w:rFonts w:hint="default" w:ascii="新宋体" w:hAnsi="新宋体" w:eastAsia="新宋体"/>
          <w:color w:val="008080"/>
          <w:sz w:val="19"/>
          <w:szCs w:val="24"/>
          <w:lang w:val="en-US" w:eastAsia="zh-CN"/>
        </w:rPr>
      </w:pPr>
      <w:r>
        <w:rPr>
          <w:rFonts w:hint="eastAsia" w:ascii="新宋体" w:hAnsi="新宋体" w:eastAsia="新宋体"/>
          <w:color w:val="008080"/>
          <w:sz w:val="19"/>
          <w:szCs w:val="24"/>
          <w:lang w:val="en-US" w:eastAsia="zh-CN"/>
        </w:rPr>
        <w:t>计算权益的时候日中和收盘时调用</w:t>
      </w:r>
    </w:p>
    <w:p>
      <w:pPr>
        <w:numPr>
          <w:ilvl w:val="0"/>
          <w:numId w:val="8"/>
        </w:numPr>
        <w:spacing w:beforeLines="0" w:afterLines="0"/>
        <w:jc w:val="left"/>
        <w:rPr>
          <w:rFonts w:hint="default" w:ascii="新宋体" w:hAnsi="新宋体" w:eastAsia="新宋体"/>
          <w:color w:val="008080"/>
          <w:sz w:val="19"/>
          <w:szCs w:val="24"/>
          <w:lang w:val="en-US" w:eastAsia="zh-CN"/>
        </w:rPr>
      </w:pPr>
      <w:r>
        <w:rPr>
          <w:rFonts w:hint="eastAsia" w:ascii="新宋体" w:hAnsi="新宋体" w:eastAsia="新宋体"/>
          <w:color w:val="008080"/>
          <w:sz w:val="19"/>
          <w:szCs w:val="24"/>
          <w:lang w:val="en-US" w:eastAsia="zh-CN"/>
        </w:rPr>
        <w:t>18:30收盘时调用</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008080"/>
          <w:sz w:val="19"/>
          <w:szCs w:val="24"/>
          <w:lang w:val="en-US" w:eastAsia="zh-CN"/>
        </w:rPr>
        <w:t>TRealTimeRiskDtl表的</w:t>
      </w:r>
      <w:r>
        <w:rPr>
          <w:rFonts w:hint="eastAsia" w:ascii="新宋体" w:hAnsi="新宋体" w:eastAsia="新宋体"/>
          <w:color w:val="A31515"/>
          <w:sz w:val="19"/>
          <w:szCs w:val="24"/>
        </w:rPr>
        <w:t>TotalPL</w:t>
      </w:r>
      <w:r>
        <w:rPr>
          <w:rFonts w:hint="eastAsia" w:ascii="新宋体" w:hAnsi="新宋体" w:eastAsia="新宋体"/>
          <w:color w:val="A31515"/>
          <w:sz w:val="19"/>
          <w:szCs w:val="24"/>
          <w:lang w:val="en-US" w:eastAsia="zh-CN"/>
        </w:rPr>
        <w:t>为今OTE-昨OTE加平盈</w:t>
      </w:r>
    </w:p>
    <w:p>
      <w:pPr>
        <w:numPr>
          <w:ilvl w:val="0"/>
          <w:numId w:val="0"/>
        </w:numPr>
        <w:spacing w:beforeLines="0" w:afterLines="0"/>
        <w:jc w:val="left"/>
        <w:rPr>
          <w:rFonts w:hint="default" w:ascii="新宋体" w:hAnsi="新宋体" w:eastAsia="新宋体"/>
          <w:color w:val="A31515"/>
          <w:sz w:val="19"/>
          <w:szCs w:val="24"/>
          <w:lang w:val="en-US" w:eastAsia="zh-CN"/>
        </w:rPr>
      </w:pPr>
      <w:r>
        <w:rPr>
          <w:rFonts w:hint="eastAsia" w:ascii="新宋体" w:hAnsi="新宋体" w:eastAsia="新宋体"/>
          <w:color w:val="008080"/>
          <w:sz w:val="19"/>
          <w:szCs w:val="24"/>
          <w:lang w:val="en-US" w:eastAsia="zh-CN"/>
        </w:rPr>
        <w:t>TRealTimeRiskDtl表的detal值，期货时等于Net，期权是Detal公式计算得出</w:t>
      </w:r>
    </w:p>
    <w:p>
      <w:pPr>
        <w:numPr>
          <w:ilvl w:val="0"/>
          <w:numId w:val="0"/>
        </w:numPr>
        <w:spacing w:beforeLines="0" w:afterLines="0"/>
        <w:jc w:val="left"/>
        <w:rPr>
          <w:rFonts w:hint="eastAsia" w:ascii="新宋体" w:hAnsi="新宋体" w:eastAsia="新宋体"/>
          <w:color w:val="A31515"/>
          <w:sz w:val="19"/>
          <w:szCs w:val="24"/>
          <w:lang w:val="en-US" w:eastAsia="zh-CN"/>
        </w:rPr>
      </w:pP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程序在美国时间1:30移历史成交</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作业在美国时间1:40备份TradeDetail</w:t>
      </w:r>
    </w:p>
    <w:p>
      <w:pPr>
        <w:numPr>
          <w:ilvl w:val="0"/>
          <w:numId w:val="0"/>
        </w:numPr>
        <w:spacing w:beforeLines="0" w:afterLines="0"/>
        <w:jc w:val="left"/>
        <w:rPr>
          <w:rFonts w:hint="default"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作业在美国时间1:45备份数据库</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作业美国时间21:30计算销售人员基础数据</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程序在美国时间21:40基于销售人员数据出佣金报表（周五）</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作业4:00会删除非cme的结算价</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作业在周日1:10进行索引维护</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作业在0:0:01秒生成下个清算日期</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作业在0:0:05秒把当前所有结算价存入昨结算价表格</w:t>
      </w:r>
    </w:p>
    <w:p>
      <w:pPr>
        <w:numPr>
          <w:ilvl w:val="0"/>
          <w:numId w:val="0"/>
        </w:numPr>
        <w:spacing w:beforeLines="0" w:afterLines="0"/>
        <w:jc w:val="left"/>
        <w:rPr>
          <w:rFonts w:hint="eastAsia" w:ascii="新宋体" w:hAnsi="新宋体" w:eastAsia="新宋体"/>
          <w:color w:val="A31515"/>
          <w:sz w:val="19"/>
          <w:szCs w:val="24"/>
          <w:lang w:val="en-US" w:eastAsia="zh-CN"/>
        </w:rPr>
      </w:pPr>
    </w:p>
    <w:p>
      <w:pPr>
        <w:numPr>
          <w:ilvl w:val="0"/>
          <w:numId w:val="0"/>
        </w:numPr>
        <w:spacing w:beforeLines="0" w:afterLines="0"/>
        <w:jc w:val="left"/>
        <w:rPr>
          <w:rFonts w:hint="eastAsia" w:ascii="新宋体" w:hAnsi="新宋体" w:eastAsia="新宋体"/>
          <w:color w:val="0000FF"/>
          <w:sz w:val="19"/>
          <w:szCs w:val="24"/>
          <w:lang w:val="en-US" w:eastAsia="zh-CN"/>
        </w:rPr>
      </w:pPr>
      <w:r>
        <w:rPr>
          <w:rFonts w:hint="eastAsia" w:ascii="新宋体" w:hAnsi="新宋体" w:eastAsia="新宋体"/>
          <w:color w:val="A31515"/>
          <w:sz w:val="19"/>
          <w:szCs w:val="24"/>
        </w:rPr>
        <w:t>select * from TReferenceData where ReferenceType='WithMQPassMarketData'</w:t>
      </w:r>
      <w:r>
        <w:rPr>
          <w:rFonts w:hint="eastAsia" w:ascii="新宋体" w:hAnsi="新宋体" w:eastAsia="新宋体"/>
          <w:color w:val="A31515"/>
          <w:sz w:val="19"/>
          <w:szCs w:val="24"/>
          <w:lang w:val="en-US" w:eastAsia="zh-CN"/>
        </w:rPr>
        <w:t>等于1时不往</w:t>
      </w:r>
      <w:r>
        <w:rPr>
          <w:rFonts w:hint="eastAsia" w:ascii="新宋体" w:hAnsi="新宋体" w:eastAsia="新宋体"/>
          <w:color w:val="0000FF"/>
          <w:sz w:val="19"/>
          <w:szCs w:val="24"/>
        </w:rPr>
        <w:t>c:\Users\Administrator\Direct Access USA Dropbox\Risk\GR Backup</w:t>
      </w:r>
      <w:r>
        <w:rPr>
          <w:rFonts w:hint="eastAsia" w:ascii="新宋体" w:hAnsi="新宋体" w:eastAsia="新宋体"/>
          <w:color w:val="0000FF"/>
          <w:sz w:val="19"/>
          <w:szCs w:val="24"/>
          <w:lang w:val="en-US" w:eastAsia="zh-CN"/>
        </w:rPr>
        <w:t>写文件，否则就会往</w:t>
      </w:r>
      <w:r>
        <w:rPr>
          <w:rFonts w:hint="eastAsia" w:ascii="新宋体" w:hAnsi="新宋体" w:eastAsia="新宋体"/>
          <w:color w:val="0000FF"/>
          <w:sz w:val="19"/>
          <w:szCs w:val="24"/>
        </w:rPr>
        <w:t>c:\Users\Administrator\Direct Access USA Dropbox\Risk\GR Backup</w:t>
      </w:r>
      <w:r>
        <w:rPr>
          <w:rFonts w:hint="eastAsia" w:ascii="新宋体" w:hAnsi="新宋体" w:eastAsia="新宋体"/>
          <w:color w:val="0000FF"/>
          <w:sz w:val="19"/>
          <w:szCs w:val="24"/>
          <w:lang w:val="en-US" w:eastAsia="zh-CN"/>
        </w:rPr>
        <w:t>和feed里写文件</w:t>
      </w:r>
    </w:p>
    <w:p>
      <w:pPr>
        <w:numPr>
          <w:ilvl w:val="0"/>
          <w:numId w:val="0"/>
        </w:numPr>
        <w:spacing w:beforeLines="0" w:afterLines="0"/>
        <w:jc w:val="left"/>
        <w:rPr>
          <w:rFonts w:hint="eastAsia" w:ascii="新宋体" w:hAnsi="新宋体" w:eastAsia="新宋体"/>
          <w:color w:val="0000FF"/>
          <w:sz w:val="19"/>
          <w:szCs w:val="24"/>
          <w:lang w:val="en-US" w:eastAsia="zh-CN"/>
        </w:rPr>
      </w:pPr>
    </w:p>
    <w:p>
      <w:pPr>
        <w:numPr>
          <w:ilvl w:val="0"/>
          <w:numId w:val="0"/>
        </w:numPr>
        <w:spacing w:beforeLines="0" w:afterLines="0"/>
        <w:jc w:val="left"/>
        <w:rPr>
          <w:rFonts w:hint="eastAsia" w:ascii="新宋体" w:hAnsi="新宋体" w:eastAsia="新宋体"/>
          <w:color w:val="0000FF"/>
          <w:sz w:val="19"/>
          <w:szCs w:val="24"/>
          <w:lang w:val="en-US" w:eastAsia="zh-CN"/>
        </w:rPr>
      </w:pPr>
      <w:r>
        <w:rPr>
          <w:rFonts w:hint="eastAsia" w:ascii="新宋体" w:hAnsi="新宋体" w:eastAsia="新宋体"/>
          <w:color w:val="0000FF"/>
          <w:sz w:val="19"/>
          <w:szCs w:val="24"/>
          <w:lang w:val="en-US" w:eastAsia="zh-CN"/>
        </w:rPr>
        <w:t>但DailyLiquidityRport.csv 和PayCollect.csv会在 10:35、16:10、21:00</w:t>
      </w:r>
      <w:r>
        <w:rPr>
          <w:rFonts w:hint="eastAsia" w:ascii="新宋体" w:hAnsi="新宋体" w:eastAsia="新宋体"/>
          <w:color w:val="0000FF"/>
          <w:sz w:val="19"/>
          <w:szCs w:val="24"/>
        </w:rPr>
        <w:t>GR Backup</w:t>
      </w:r>
      <w:r>
        <w:rPr>
          <w:rFonts w:hint="eastAsia" w:ascii="新宋体" w:hAnsi="新宋体" w:eastAsia="新宋体"/>
          <w:color w:val="0000FF"/>
          <w:sz w:val="19"/>
          <w:szCs w:val="24"/>
          <w:lang w:val="en-US" w:eastAsia="zh-CN"/>
        </w:rPr>
        <w:t>中BOD生成</w:t>
      </w:r>
    </w:p>
    <w:p>
      <w:pPr>
        <w:numPr>
          <w:ilvl w:val="0"/>
          <w:numId w:val="0"/>
        </w:numPr>
        <w:spacing w:beforeLines="0" w:afterLines="0"/>
        <w:jc w:val="left"/>
        <w:rPr>
          <w:rFonts w:hint="eastAsia" w:ascii="新宋体" w:hAnsi="新宋体" w:eastAsia="新宋体"/>
          <w:color w:val="0000FF"/>
          <w:sz w:val="19"/>
          <w:szCs w:val="24"/>
          <w:lang w:val="en-US" w:eastAsia="zh-CN"/>
        </w:rPr>
      </w:pPr>
    </w:p>
    <w:p>
      <w:pPr>
        <w:numPr>
          <w:ilvl w:val="0"/>
          <w:numId w:val="0"/>
        </w:numPr>
        <w:spacing w:beforeLines="0" w:afterLines="0"/>
        <w:jc w:val="left"/>
        <w:rPr>
          <w:rFonts w:hint="eastAsia" w:ascii="新宋体" w:hAnsi="新宋体" w:eastAsia="新宋体"/>
          <w:color w:val="0000FF"/>
          <w:sz w:val="19"/>
          <w:szCs w:val="24"/>
          <w:lang w:val="en-US" w:eastAsia="zh-CN"/>
        </w:rPr>
      </w:pPr>
    </w:p>
    <w:p>
      <w:pPr>
        <w:numPr>
          <w:ilvl w:val="0"/>
          <w:numId w:val="0"/>
        </w:numPr>
        <w:spacing w:beforeLines="0" w:afterLines="0"/>
        <w:jc w:val="left"/>
        <w:rPr>
          <w:rFonts w:hint="eastAsia" w:ascii="新宋体" w:hAnsi="新宋体" w:eastAsia="新宋体"/>
          <w:color w:val="0000FF"/>
          <w:sz w:val="19"/>
          <w:szCs w:val="24"/>
          <w:lang w:val="en-US" w:eastAsia="zh-CN"/>
        </w:rPr>
      </w:pPr>
      <w:r>
        <w:rPr>
          <w:rFonts w:hint="eastAsia" w:ascii="新宋体" w:hAnsi="新宋体" w:eastAsia="新宋体"/>
          <w:color w:val="0000FF"/>
          <w:sz w:val="19"/>
          <w:szCs w:val="24"/>
          <w:lang w:val="en-US" w:eastAsia="zh-CN"/>
        </w:rPr>
        <w:t>获取行情：</w:t>
      </w:r>
    </w:p>
    <w:p>
      <w:pPr>
        <w:numPr>
          <w:ilvl w:val="0"/>
          <w:numId w:val="0"/>
        </w:numPr>
        <w:spacing w:beforeLines="0" w:afterLines="0"/>
        <w:jc w:val="left"/>
        <w:rPr>
          <w:rFonts w:ascii="宋体" w:hAnsi="宋体" w:eastAsia="宋体" w:cs="宋体"/>
          <w:sz w:val="24"/>
          <w:szCs w:val="24"/>
        </w:rPr>
      </w:pPr>
      <w:r>
        <w:rPr>
          <w:rFonts w:ascii="宋体" w:hAnsi="宋体" w:eastAsia="宋体" w:cs="宋体"/>
          <w:sz w:val="24"/>
          <w:szCs w:val="24"/>
        </w:rPr>
        <w:drawing>
          <wp:inline distT="0" distB="0" distL="114300" distR="114300">
            <wp:extent cx="6677025" cy="5114925"/>
            <wp:effectExtent l="0" t="0" r="9525" b="952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9"/>
                    <a:stretch>
                      <a:fillRect/>
                    </a:stretch>
                  </pic:blipFill>
                  <pic:spPr>
                    <a:xfrm>
                      <a:off x="0" y="0"/>
                      <a:ext cx="6677025" cy="5114925"/>
                    </a:xfrm>
                    <a:prstGeom prst="rect">
                      <a:avLst/>
                    </a:prstGeom>
                    <a:noFill/>
                    <a:ln w="9525">
                      <a:noFill/>
                    </a:ln>
                  </pic:spPr>
                </pic:pic>
              </a:graphicData>
            </a:graphic>
          </wp:inline>
        </w:drawing>
      </w:r>
    </w:p>
    <w:p>
      <w:pPr>
        <w:numPr>
          <w:ilvl w:val="0"/>
          <w:numId w:val="0"/>
        </w:numPr>
        <w:spacing w:beforeLines="0" w:afterLines="0"/>
        <w:jc w:val="left"/>
        <w:rPr>
          <w:rFonts w:hint="default" w:ascii="宋体" w:hAnsi="宋体" w:eastAsia="宋体" w:cs="宋体"/>
          <w:sz w:val="24"/>
          <w:szCs w:val="24"/>
          <w:lang w:val="en-US" w:eastAsia="zh-CN"/>
        </w:rPr>
      </w:pPr>
    </w:p>
    <w:p>
      <w:pPr>
        <w:numPr>
          <w:ilvl w:val="0"/>
          <w:numId w:val="0"/>
        </w:numPr>
        <w:spacing w:beforeLines="0" w:afterLine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linq group by 会区分大小写</w:t>
      </w:r>
    </w:p>
    <w:p>
      <w:pPr>
        <w:numPr>
          <w:ilvl w:val="0"/>
          <w:numId w:val="0"/>
        </w:numPr>
        <w:spacing w:beforeLines="0" w:afterLines="0"/>
        <w:jc w:val="left"/>
        <w:rPr>
          <w:rFonts w:hint="default" w:ascii="宋体" w:hAnsi="宋体" w:eastAsia="宋体" w:cs="宋体"/>
          <w:sz w:val="24"/>
          <w:szCs w:val="24"/>
          <w:lang w:val="en-US" w:eastAsia="zh-CN"/>
        </w:rPr>
      </w:pPr>
    </w:p>
    <w:p>
      <w:pPr>
        <w:numPr>
          <w:ilvl w:val="0"/>
          <w:numId w:val="0"/>
        </w:numPr>
        <w:spacing w:beforeLines="0" w:afterLines="0"/>
        <w:jc w:val="left"/>
        <w:rPr>
          <w:rFonts w:hint="default" w:ascii="宋体" w:hAnsi="宋体" w:eastAsia="宋体" w:cs="宋体"/>
          <w:sz w:val="24"/>
          <w:szCs w:val="24"/>
          <w:lang w:val="en-US" w:eastAsia="zh-CN"/>
        </w:rPr>
      </w:pPr>
    </w:p>
    <w:p>
      <w:pPr>
        <w:numPr>
          <w:ilvl w:val="0"/>
          <w:numId w:val="0"/>
        </w:numPr>
        <w:spacing w:beforeLines="0" w:afterLines="0"/>
        <w:jc w:val="left"/>
        <w:rPr>
          <w:rFonts w:hint="default" w:ascii="宋体" w:hAnsi="宋体" w:eastAsia="宋体" w:cs="宋体"/>
          <w:sz w:val="24"/>
          <w:szCs w:val="24"/>
          <w:lang w:val="en-US" w:eastAsia="zh-CN"/>
        </w:rPr>
      </w:pP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Cme旗下的4个交易所的合约和产品都是下载文件解析的</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其他交易所的合约和产品需要自己导入</w:t>
      </w:r>
    </w:p>
    <w:p>
      <w:pPr>
        <w:numPr>
          <w:ilvl w:val="0"/>
          <w:numId w:val="0"/>
        </w:numPr>
        <w:spacing w:beforeLines="0" w:afterLines="0"/>
        <w:jc w:val="left"/>
        <w:rPr>
          <w:rFonts w:hint="eastAsia" w:ascii="新宋体" w:hAnsi="新宋体" w:eastAsia="新宋体"/>
          <w:color w:val="A31515"/>
          <w:sz w:val="19"/>
          <w:szCs w:val="24"/>
          <w:lang w:val="en-US" w:eastAsia="zh-CN"/>
        </w:rPr>
      </w:pP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Cme旗下的4个交易所的结算价是通过文件解析的</w:t>
      </w:r>
    </w:p>
    <w:p>
      <w:pPr>
        <w:numPr>
          <w:ilvl w:val="0"/>
          <w:numId w:val="0"/>
        </w:numPr>
        <w:spacing w:beforeLines="0" w:afterLines="0"/>
        <w:jc w:val="left"/>
        <w:rPr>
          <w:rFonts w:hint="eastAsia" w:ascii="宋体" w:hAnsi="宋体" w:eastAsia="宋体" w:cs="宋体"/>
          <w:sz w:val="24"/>
          <w:szCs w:val="24"/>
          <w:lang w:val="en-US" w:eastAsia="zh-CN"/>
        </w:rPr>
      </w:pP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rPr>
        <w:t>SGX</w:t>
      </w:r>
      <w:r>
        <w:rPr>
          <w:rFonts w:hint="eastAsia" w:ascii="新宋体" w:hAnsi="新宋体" w:eastAsia="新宋体"/>
          <w:color w:val="A31515"/>
          <w:sz w:val="19"/>
          <w:szCs w:val="24"/>
          <w:lang w:val="en-US" w:eastAsia="zh-CN"/>
        </w:rPr>
        <w:t>的结算价是从span里面解析的</w:t>
      </w:r>
    </w:p>
    <w:p>
      <w:pPr>
        <w:numPr>
          <w:ilvl w:val="0"/>
          <w:numId w:val="0"/>
        </w:numPr>
        <w:spacing w:beforeLines="0" w:afterLines="0"/>
        <w:jc w:val="left"/>
        <w:rPr>
          <w:rFonts w:hint="default" w:ascii="新宋体" w:hAnsi="新宋体" w:eastAsia="新宋体"/>
          <w:color w:val="A31515"/>
          <w:sz w:val="19"/>
          <w:szCs w:val="24"/>
          <w:lang w:val="en-US" w:eastAsia="zh-CN"/>
        </w:rPr>
      </w:pPr>
      <w:r>
        <w:rPr>
          <w:rFonts w:hint="eastAsia" w:ascii="新宋体" w:hAnsi="新宋体" w:eastAsia="新宋体"/>
          <w:color w:val="A31515"/>
          <w:sz w:val="19"/>
          <w:szCs w:val="24"/>
        </w:rPr>
        <w:t>HKEX</w:t>
      </w:r>
      <w:r>
        <w:rPr>
          <w:rFonts w:hint="eastAsia" w:ascii="新宋体" w:hAnsi="新宋体" w:eastAsia="新宋体"/>
          <w:color w:val="A31515"/>
          <w:sz w:val="19"/>
          <w:szCs w:val="24"/>
          <w:lang w:val="en-US" w:eastAsia="zh-CN"/>
        </w:rPr>
        <w:t>有下载span文件，但是因为不知道解析规则，没有解析结算价，现已从官网通过python下载到</w:t>
      </w:r>
    </w:p>
    <w:p>
      <w:pPr>
        <w:numPr>
          <w:ilvl w:val="0"/>
          <w:numId w:val="0"/>
        </w:numPr>
        <w:spacing w:beforeLines="0" w:afterLines="0"/>
        <w:jc w:val="left"/>
        <w:rPr>
          <w:rFonts w:hint="default" w:ascii="新宋体" w:hAnsi="新宋体" w:eastAsia="新宋体"/>
          <w:color w:val="A31515"/>
          <w:sz w:val="19"/>
          <w:szCs w:val="24"/>
          <w:lang w:val="en-US" w:eastAsia="zh-CN"/>
        </w:rPr>
      </w:pPr>
      <w:r>
        <w:rPr>
          <w:rFonts w:hint="eastAsia" w:ascii="新宋体" w:hAnsi="新宋体" w:eastAsia="新宋体"/>
          <w:color w:val="A31515"/>
          <w:sz w:val="19"/>
          <w:szCs w:val="24"/>
        </w:rPr>
        <w:t>LME</w:t>
      </w:r>
      <w:r>
        <w:rPr>
          <w:rFonts w:hint="eastAsia" w:ascii="新宋体" w:hAnsi="新宋体" w:eastAsia="新宋体"/>
          <w:color w:val="A31515"/>
          <w:sz w:val="19"/>
          <w:szCs w:val="24"/>
          <w:lang w:val="en-US" w:eastAsia="zh-CN"/>
        </w:rPr>
        <w:t>结算价是从span里解析的，但解析的最后一位带有币种标识，如AHD,AHY</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rPr>
        <w:t>APEX</w:t>
      </w:r>
      <w:r>
        <w:rPr>
          <w:rFonts w:hint="eastAsia" w:ascii="新宋体" w:hAnsi="新宋体" w:eastAsia="新宋体"/>
          <w:color w:val="A31515"/>
          <w:sz w:val="19"/>
          <w:szCs w:val="24"/>
          <w:lang w:val="en-US" w:eastAsia="zh-CN"/>
        </w:rPr>
        <w:t>有下载span文件，但是因为不知道解析规则，没有解析结算价</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rPr>
        <w:t>ICE</w:t>
      </w:r>
      <w:r>
        <w:rPr>
          <w:rFonts w:hint="eastAsia" w:ascii="新宋体" w:hAnsi="新宋体" w:eastAsia="新宋体"/>
          <w:color w:val="A31515"/>
          <w:sz w:val="19"/>
          <w:szCs w:val="24"/>
          <w:lang w:val="en-US" w:eastAsia="zh-CN"/>
        </w:rPr>
        <w:t>的span文件是网站下载的，结算价从span中解析</w:t>
      </w:r>
    </w:p>
    <w:p>
      <w:pPr>
        <w:numPr>
          <w:ilvl w:val="0"/>
          <w:numId w:val="0"/>
        </w:numPr>
        <w:spacing w:beforeLines="0" w:afterLines="0"/>
        <w:jc w:val="left"/>
        <w:rPr>
          <w:rFonts w:hint="default"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Eurex结算价处于pending状态，保证金通过python调用api已计算</w:t>
      </w:r>
    </w:p>
    <w:p>
      <w:pPr>
        <w:numPr>
          <w:ilvl w:val="0"/>
          <w:numId w:val="0"/>
        </w:numPr>
        <w:spacing w:beforeLines="0" w:afterLines="0"/>
        <w:jc w:val="left"/>
        <w:rPr>
          <w:rFonts w:hint="eastAsia"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实时查询成交表里新进的合约，如果在合约表里没有，自动从downsftp文件下下找到相应的合约文件解压出来后调用导入合约方法，调用存储过程，有存在就不做任何事，不存在就insert合约和产品（产品存在会更新）</w:t>
      </w:r>
    </w:p>
    <w:p>
      <w:pPr>
        <w:numPr>
          <w:ilvl w:val="0"/>
          <w:numId w:val="0"/>
        </w:numPr>
        <w:spacing w:beforeLines="0" w:afterLines="0"/>
        <w:jc w:val="left"/>
        <w:rPr>
          <w:rFonts w:hint="eastAsia" w:ascii="新宋体" w:hAnsi="新宋体" w:eastAsia="新宋体"/>
          <w:color w:val="A31515"/>
          <w:sz w:val="19"/>
          <w:szCs w:val="24"/>
          <w:lang w:val="en-US" w:eastAsia="zh-CN"/>
        </w:rPr>
      </w:pPr>
    </w:p>
    <w:p>
      <w:pPr>
        <w:numPr>
          <w:ilvl w:val="0"/>
          <w:numId w:val="0"/>
        </w:numPr>
        <w:spacing w:beforeLines="0" w:afterLines="0"/>
        <w:jc w:val="left"/>
        <w:rPr>
          <w:rFonts w:hint="default"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30.7vs seg相关</w:t>
      </w:r>
    </w:p>
    <w:p>
      <w:pPr>
        <w:numPr>
          <w:ilvl w:val="0"/>
          <w:numId w:val="0"/>
        </w:numPr>
        <w:spacing w:beforeLines="0" w:afterLines="0"/>
        <w:jc w:val="left"/>
        <w:rPr>
          <w:rFonts w:ascii="宋体" w:hAnsi="宋体" w:eastAsia="宋体" w:cs="宋体"/>
          <w:sz w:val="24"/>
          <w:szCs w:val="24"/>
        </w:rPr>
      </w:pPr>
      <w:r>
        <w:rPr>
          <w:rFonts w:ascii="宋体" w:hAnsi="宋体" w:eastAsia="宋体" w:cs="宋体"/>
          <w:sz w:val="24"/>
          <w:szCs w:val="24"/>
        </w:rPr>
        <w:t>出入金</w:t>
      </w:r>
      <w:r>
        <w:rPr>
          <w:rFonts w:ascii="宋体" w:hAnsi="宋体" w:eastAsia="宋体" w:cs="宋体"/>
          <w:sz w:val="24"/>
          <w:szCs w:val="24"/>
        </w:rPr>
        <w:br w:type="textWrapping"/>
      </w:r>
      <w:r>
        <w:rPr>
          <w:rFonts w:ascii="宋体" w:hAnsi="宋体" w:eastAsia="宋体" w:cs="宋体"/>
          <w:sz w:val="24"/>
          <w:szCs w:val="24"/>
        </w:rPr>
        <w:t>交易所</w:t>
      </w:r>
    </w:p>
    <w:p>
      <w:pPr>
        <w:numPr>
          <w:ilvl w:val="0"/>
          <w:numId w:val="0"/>
        </w:numPr>
        <w:spacing w:beforeLines="0" w:afterLine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Tclearclient的R和NR</w:t>
      </w:r>
    </w:p>
    <w:p>
      <w:pPr>
        <w:numPr>
          <w:ilvl w:val="0"/>
          <w:numId w:val="0"/>
        </w:numPr>
        <w:spacing w:beforeLines="0" w:afterLine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MarginInfo</w:t>
      </w:r>
    </w:p>
    <w:p>
      <w:pPr>
        <w:numPr>
          <w:ilvl w:val="0"/>
          <w:numId w:val="0"/>
        </w:numPr>
        <w:spacing w:beforeLines="0" w:afterLine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Tybalance</w:t>
      </w:r>
    </w:p>
    <w:p>
      <w:pPr>
        <w:numPr>
          <w:ilvl w:val="0"/>
          <w:numId w:val="0"/>
        </w:numPr>
        <w:spacing w:beforeLines="0" w:afterLine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Tcashbalance</w:t>
      </w:r>
    </w:p>
    <w:p>
      <w:pPr>
        <w:numPr>
          <w:ilvl w:val="0"/>
          <w:numId w:val="0"/>
        </w:numPr>
        <w:spacing w:beforeLines="0" w:afterLines="0"/>
        <w:jc w:val="left"/>
        <w:rPr>
          <w:rFonts w:hint="eastAsia" w:ascii="宋体" w:hAnsi="宋体" w:eastAsia="宋体" w:cs="宋体"/>
          <w:sz w:val="24"/>
          <w:szCs w:val="24"/>
          <w:lang w:val="en-US" w:eastAsia="zh-CN"/>
        </w:rPr>
      </w:pPr>
    </w:p>
    <w:p>
      <w:pPr>
        <w:numPr>
          <w:ilvl w:val="0"/>
          <w:numId w:val="0"/>
        </w:numPr>
        <w:spacing w:beforeLines="0" w:afterLine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新客户影响</w:t>
      </w:r>
    </w:p>
    <w:p>
      <w:pPr>
        <w:numPr>
          <w:ilvl w:val="0"/>
          <w:numId w:val="0"/>
        </w:numPr>
        <w:spacing w:beforeLines="0" w:afterLine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港交所结算价，什么时候开始就出来了</w:t>
      </w:r>
    </w:p>
    <w:p>
      <w:pPr>
        <w:numPr>
          <w:ilvl w:val="0"/>
          <w:numId w:val="0"/>
        </w:numPr>
        <w:spacing w:beforeLines="0" w:afterLine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欧交所结算价</w:t>
      </w:r>
    </w:p>
    <w:p>
      <w:pPr>
        <w:numPr>
          <w:ilvl w:val="0"/>
          <w:numId w:val="0"/>
        </w:numPr>
        <w:spacing w:beforeLines="0" w:afterLine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欧交所保证金</w:t>
      </w:r>
    </w:p>
    <w:p>
      <w:pPr>
        <w:numPr>
          <w:ilvl w:val="0"/>
          <w:numId w:val="0"/>
        </w:numPr>
        <w:spacing w:beforeLines="0" w:afterLine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tspancode,TLargeTraderFormat</w:t>
      </w:r>
    </w:p>
    <w:p>
      <w:pPr>
        <w:numPr>
          <w:ilvl w:val="0"/>
          <w:numId w:val="0"/>
        </w:numPr>
        <w:spacing w:beforeLines="0" w:afterLine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凌晨4点自动删除结算价作业</w:t>
      </w:r>
    </w:p>
    <w:p>
      <w:pPr>
        <w:numPr>
          <w:ilvl w:val="0"/>
          <w:numId w:val="0"/>
        </w:numPr>
        <w:spacing w:beforeLines="0" w:afterLine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新客户的上手</w:t>
      </w:r>
    </w:p>
    <w:p>
      <w:pPr>
        <w:numPr>
          <w:ilvl w:val="0"/>
          <w:numId w:val="0"/>
        </w:numPr>
        <w:spacing w:beforeLines="0" w:afterLine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新客户的清算日期确定</w:t>
      </w:r>
    </w:p>
    <w:p>
      <w:pPr>
        <w:numPr>
          <w:ilvl w:val="0"/>
          <w:numId w:val="0"/>
        </w:numPr>
        <w:spacing w:beforeLines="0" w:afterLines="0"/>
        <w:jc w:val="left"/>
        <w:rPr>
          <w:rFonts w:hint="default" w:ascii="宋体" w:hAnsi="宋体" w:eastAsia="宋体" w:cs="宋体"/>
          <w:sz w:val="24"/>
          <w:szCs w:val="24"/>
          <w:lang w:val="en-US" w:eastAsia="zh-CN"/>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(trade[i].StrikePx.HasValue)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dr[</w:t>
      </w:r>
      <w:r>
        <w:rPr>
          <w:rFonts w:hint="eastAsia" w:ascii="新宋体" w:hAnsi="新宋体" w:eastAsia="新宋体"/>
          <w:color w:val="A31515"/>
          <w:sz w:val="19"/>
          <w:szCs w:val="24"/>
        </w:rPr>
        <w:t>"StrikePx"</w:t>
      </w:r>
      <w:r>
        <w:rPr>
          <w:rFonts w:hint="eastAsia" w:ascii="新宋体" w:hAnsi="新宋体" w:eastAsia="新宋体"/>
          <w:color w:val="000000"/>
          <w:sz w:val="19"/>
          <w:szCs w:val="24"/>
        </w:rPr>
        <w:t>] = trade[i].StrikePx;</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else</w:t>
      </w:r>
    </w:p>
    <w:p>
      <w:pPr>
        <w:numPr>
          <w:ilvl w:val="0"/>
          <w:numId w:val="0"/>
        </w:num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dr[</w:t>
      </w:r>
      <w:r>
        <w:rPr>
          <w:rFonts w:hint="eastAsia" w:ascii="新宋体" w:hAnsi="新宋体" w:eastAsia="新宋体"/>
          <w:color w:val="A31515"/>
          <w:sz w:val="19"/>
          <w:szCs w:val="24"/>
        </w:rPr>
        <w:t>"StrikePx"</w:t>
      </w:r>
      <w:r>
        <w:rPr>
          <w:rFonts w:hint="eastAsia" w:ascii="新宋体" w:hAnsi="新宋体" w:eastAsia="新宋体"/>
          <w:color w:val="000000"/>
          <w:sz w:val="19"/>
          <w:szCs w:val="24"/>
        </w:rPr>
        <w:t>] = DBNull.Value;</w:t>
      </w:r>
    </w:p>
    <w:p>
      <w:pPr>
        <w:numPr>
          <w:ilvl w:val="0"/>
          <w:numId w:val="0"/>
        </w:num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FF0000"/>
          <w:sz w:val="19"/>
          <w:szCs w:val="24"/>
          <w:lang w:val="en-US" w:eastAsia="zh-CN"/>
        </w:rPr>
      </w:pPr>
      <w:r>
        <w:rPr>
          <w:rFonts w:hint="eastAsia" w:ascii="新宋体" w:hAnsi="新宋体" w:eastAsia="新宋体"/>
          <w:color w:val="000000"/>
          <w:sz w:val="19"/>
          <w:szCs w:val="24"/>
          <w:lang w:val="en-US" w:eastAsia="zh-CN"/>
        </w:rPr>
        <w:t>港交所</w:t>
      </w:r>
      <w:r>
        <w:rPr>
          <w:rFonts w:hint="eastAsia" w:ascii="新宋体" w:hAnsi="新宋体" w:eastAsia="新宋体"/>
          <w:color w:val="FF0000"/>
          <w:sz w:val="19"/>
          <w:szCs w:val="24"/>
        </w:rPr>
        <w:t>'MHI'</w:t>
      </w:r>
      <w:r>
        <w:rPr>
          <w:rFonts w:hint="eastAsia" w:ascii="新宋体" w:hAnsi="新宋体" w:eastAsia="新宋体"/>
          <w:color w:val="808080"/>
          <w:sz w:val="19"/>
          <w:szCs w:val="24"/>
        </w:rPr>
        <w:t>,</w:t>
      </w:r>
      <w:r>
        <w:rPr>
          <w:rFonts w:hint="eastAsia" w:ascii="新宋体" w:hAnsi="新宋体" w:eastAsia="新宋体"/>
          <w:color w:val="FF0000"/>
          <w:sz w:val="19"/>
          <w:szCs w:val="24"/>
        </w:rPr>
        <w:t>'HSI'</w:t>
      </w:r>
      <w:r>
        <w:rPr>
          <w:rFonts w:hint="eastAsia" w:ascii="新宋体" w:hAnsi="新宋体" w:eastAsia="新宋体"/>
          <w:color w:val="808080"/>
          <w:sz w:val="19"/>
          <w:szCs w:val="24"/>
        </w:rPr>
        <w:t>,</w:t>
      </w:r>
      <w:r>
        <w:rPr>
          <w:rFonts w:hint="eastAsia" w:ascii="新宋体" w:hAnsi="新宋体" w:eastAsia="新宋体"/>
          <w:color w:val="FF0000"/>
          <w:sz w:val="19"/>
          <w:szCs w:val="24"/>
        </w:rPr>
        <w:t>'HHI'</w:t>
      </w:r>
      <w:r>
        <w:rPr>
          <w:rFonts w:hint="eastAsia" w:ascii="新宋体" w:hAnsi="新宋体" w:eastAsia="新宋体"/>
          <w:color w:val="808080"/>
          <w:sz w:val="19"/>
          <w:szCs w:val="24"/>
        </w:rPr>
        <w:t>,</w:t>
      </w:r>
      <w:r>
        <w:rPr>
          <w:rFonts w:hint="eastAsia" w:ascii="新宋体" w:hAnsi="新宋体" w:eastAsia="新宋体"/>
          <w:color w:val="FF0000"/>
          <w:sz w:val="19"/>
          <w:szCs w:val="24"/>
        </w:rPr>
        <w:t>'MSI'</w:t>
      </w:r>
      <w:r>
        <w:rPr>
          <w:rFonts w:hint="eastAsia" w:ascii="新宋体" w:hAnsi="新宋体" w:eastAsia="新宋体"/>
          <w:color w:val="FF0000"/>
          <w:sz w:val="19"/>
          <w:szCs w:val="24"/>
          <w:lang w:val="en-US" w:eastAsia="zh-CN"/>
        </w:rPr>
        <w:t>四个产品的合约和LME的合约，是精确到日的,如AH20220629</w:t>
      </w:r>
    </w:p>
    <w:p>
      <w:pPr>
        <w:spacing w:beforeLines="0" w:afterLines="0"/>
        <w:jc w:val="left"/>
        <w:rPr>
          <w:rFonts w:hint="eastAsia" w:ascii="新宋体" w:hAnsi="新宋体" w:eastAsia="新宋体"/>
          <w:color w:val="FF0000"/>
          <w:sz w:val="19"/>
          <w:szCs w:val="24"/>
          <w:lang w:val="en-US" w:eastAsia="zh-CN"/>
        </w:rPr>
      </w:pPr>
    </w:p>
    <w:p>
      <w:pPr>
        <w:spacing w:beforeLines="0" w:afterLines="0"/>
        <w:jc w:val="left"/>
        <w:rPr>
          <w:rFonts w:hint="eastAsia" w:ascii="新宋体" w:hAnsi="新宋体" w:eastAsia="新宋体"/>
          <w:color w:val="FF0000"/>
          <w:sz w:val="19"/>
          <w:szCs w:val="24"/>
          <w:lang w:val="en-US" w:eastAsia="zh-CN"/>
        </w:rPr>
      </w:pPr>
    </w:p>
    <w:p>
      <w:pPr>
        <w:spacing w:beforeLines="0" w:afterLines="0"/>
        <w:jc w:val="left"/>
        <w:rPr>
          <w:rFonts w:hint="eastAsia" w:ascii="新宋体" w:hAnsi="新宋体" w:eastAsia="新宋体"/>
          <w:color w:val="FF0000"/>
          <w:sz w:val="19"/>
          <w:szCs w:val="24"/>
          <w:lang w:val="en-US" w:eastAsia="zh-CN"/>
        </w:rPr>
      </w:pPr>
    </w:p>
    <w:p>
      <w:pPr>
        <w:spacing w:beforeLines="0" w:afterLines="0"/>
        <w:jc w:val="left"/>
        <w:rPr>
          <w:rFonts w:hint="eastAsia" w:ascii="新宋体" w:hAnsi="新宋体" w:eastAsia="新宋体"/>
          <w:color w:val="FF0000"/>
          <w:sz w:val="19"/>
          <w:szCs w:val="24"/>
          <w:lang w:val="en-US" w:eastAsia="zh-CN"/>
        </w:rPr>
      </w:pPr>
    </w:p>
    <w:p>
      <w:pPr>
        <w:spacing w:beforeLines="0" w:afterLines="0"/>
        <w:jc w:val="left"/>
        <w:rPr>
          <w:rFonts w:hint="eastAsia" w:ascii="新宋体" w:hAnsi="新宋体" w:eastAsia="新宋体"/>
          <w:color w:val="FF0000"/>
          <w:sz w:val="19"/>
          <w:szCs w:val="24"/>
          <w:lang w:val="en-US" w:eastAsia="zh-CN"/>
        </w:rPr>
      </w:pPr>
    </w:p>
    <w:p>
      <w:pPr>
        <w:spacing w:beforeLines="0" w:afterLines="0"/>
        <w:jc w:val="left"/>
        <w:rPr>
          <w:rFonts w:hint="eastAsia" w:ascii="新宋体" w:hAnsi="新宋体" w:eastAsia="新宋体"/>
          <w:color w:val="FF0000"/>
          <w:sz w:val="19"/>
          <w:szCs w:val="24"/>
          <w:lang w:val="en-US" w:eastAsia="zh-CN"/>
        </w:rPr>
      </w:pPr>
    </w:p>
    <w:p>
      <w:pPr>
        <w:spacing w:beforeLines="0" w:afterLines="0"/>
        <w:jc w:val="left"/>
        <w:rPr>
          <w:rFonts w:hint="eastAsia" w:ascii="新宋体" w:hAnsi="新宋体" w:eastAsia="新宋体"/>
          <w:color w:val="FF0000"/>
          <w:sz w:val="19"/>
          <w:szCs w:val="24"/>
          <w:lang w:val="en-US" w:eastAsia="zh-CN"/>
        </w:rPr>
      </w:pPr>
    </w:p>
    <w:p>
      <w:pPr>
        <w:spacing w:beforeLines="0" w:afterLines="0"/>
        <w:jc w:val="left"/>
        <w:rPr>
          <w:rFonts w:hint="eastAsia" w:ascii="新宋体" w:hAnsi="新宋体" w:eastAsia="新宋体"/>
          <w:color w:val="FF0000"/>
          <w:sz w:val="19"/>
          <w:szCs w:val="24"/>
          <w:lang w:val="en-US" w:eastAsia="zh-CN"/>
        </w:rPr>
      </w:pPr>
      <w:r>
        <w:rPr>
          <w:rFonts w:hint="eastAsia" w:ascii="新宋体" w:hAnsi="新宋体" w:eastAsia="新宋体"/>
          <w:color w:val="FF0000"/>
          <w:sz w:val="19"/>
          <w:szCs w:val="24"/>
          <w:lang w:val="en-US" w:eastAsia="zh-CN"/>
        </w:rPr>
        <w:t>保证金double很有可能是product表里的globoxproduct重复了</w:t>
      </w:r>
    </w:p>
    <w:p>
      <w:pPr>
        <w:spacing w:beforeLines="0" w:afterLines="0"/>
        <w:jc w:val="left"/>
        <w:rPr>
          <w:rFonts w:hint="eastAsia" w:ascii="新宋体" w:hAnsi="新宋体" w:eastAsia="新宋体"/>
          <w:color w:val="FF0000"/>
          <w:sz w:val="19"/>
          <w:szCs w:val="24"/>
          <w:lang w:val="en-US" w:eastAsia="zh-CN"/>
        </w:rPr>
      </w:pPr>
    </w:p>
    <w:p>
      <w:pPr>
        <w:spacing w:beforeLines="0" w:afterLines="0"/>
        <w:jc w:val="left"/>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rPr>
        <w:t>CAST(a.StrikePx AS REAL) AS StrikePx ,</w:t>
      </w:r>
      <w:r>
        <w:rPr>
          <w:rFonts w:hint="eastAsia" w:ascii="新宋体" w:hAnsi="新宋体" w:eastAsia="新宋体"/>
          <w:color w:val="800000"/>
          <w:sz w:val="19"/>
          <w:szCs w:val="24"/>
          <w:lang w:val="en-US" w:eastAsia="zh-CN"/>
        </w:rPr>
        <w:t>去除小数点后面多余的0</w:t>
      </w:r>
    </w:p>
    <w:p>
      <w:pPr>
        <w:spacing w:beforeLines="0" w:afterLines="0"/>
        <w:jc w:val="left"/>
        <w:rPr>
          <w:rFonts w:hint="eastAsia" w:ascii="新宋体" w:hAnsi="新宋体" w:eastAsia="新宋体"/>
          <w:color w:val="800000"/>
          <w:sz w:val="19"/>
          <w:szCs w:val="24"/>
          <w:lang w:val="en-US" w:eastAsia="zh-CN"/>
        </w:rPr>
      </w:pPr>
    </w:p>
    <w:p>
      <w:pPr>
        <w:spacing w:beforeLines="0" w:afterLines="0"/>
        <w:jc w:val="left"/>
        <w:rPr>
          <w:rFonts w:hint="eastAsia" w:ascii="新宋体" w:hAnsi="新宋体" w:eastAsia="新宋体"/>
          <w:color w:val="800000"/>
          <w:sz w:val="19"/>
          <w:szCs w:val="24"/>
          <w:lang w:val="en-US" w:eastAsia="zh-CN"/>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var</w:t>
      </w:r>
      <w:r>
        <w:rPr>
          <w:rFonts w:hint="eastAsia" w:ascii="新宋体" w:hAnsi="新宋体" w:eastAsia="新宋体"/>
          <w:color w:val="000000"/>
          <w:sz w:val="19"/>
          <w:szCs w:val="24"/>
        </w:rPr>
        <w:t xml:space="preserve"> GroupByRegAndRate = dtMulticurrency.AsEnumerable().GroupBy(o =&gt;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 Reg = o.Field&lt;</w:t>
      </w:r>
      <w:r>
        <w:rPr>
          <w:rFonts w:hint="eastAsia" w:ascii="新宋体" w:hAnsi="新宋体" w:eastAsia="新宋体"/>
          <w:color w:val="0000FF"/>
          <w:sz w:val="19"/>
          <w:szCs w:val="24"/>
        </w:rPr>
        <w:t>string</w:t>
      </w:r>
      <w:r>
        <w:rPr>
          <w:rFonts w:hint="eastAsia" w:ascii="新宋体" w:hAnsi="新宋体" w:eastAsia="新宋体"/>
          <w:color w:val="000000"/>
          <w:sz w:val="19"/>
          <w:szCs w:val="24"/>
        </w:rPr>
        <w:t>&gt;(</w:t>
      </w:r>
      <w:r>
        <w:rPr>
          <w:rFonts w:hint="eastAsia" w:ascii="新宋体" w:hAnsi="新宋体" w:eastAsia="新宋体"/>
          <w:color w:val="A31515"/>
          <w:sz w:val="19"/>
          <w:szCs w:val="24"/>
        </w:rPr>
        <w:t>"RegCode"</w:t>
      </w:r>
      <w:r>
        <w:rPr>
          <w:rFonts w:hint="eastAsia" w:ascii="新宋体" w:hAnsi="新宋体" w:eastAsia="新宋体"/>
          <w:color w:val="000000"/>
          <w:sz w:val="19"/>
          <w:szCs w:val="24"/>
        </w:rPr>
        <w:t xml:space="preserve">) }).Select(group =&gt;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 key = group.Key, Data = group }).OrderBy(p =&gt; p.key.Reg).ToList();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800000"/>
          <w:sz w:val="19"/>
          <w:szCs w:val="24"/>
        </w:rPr>
      </w:pPr>
      <w:r>
        <w:rPr>
          <w:rFonts w:hint="eastAsia" w:ascii="新宋体" w:hAnsi="新宋体" w:eastAsia="新宋体"/>
          <w:color w:val="800000"/>
          <w:sz w:val="19"/>
          <w:szCs w:val="24"/>
        </w:rPr>
        <w:t>SELECT    AccountNo + ClearProductCode + MMY</w:t>
      </w:r>
    </w:p>
    <w:p>
      <w:pPr>
        <w:spacing w:beforeLines="0" w:afterLines="0"/>
        <w:jc w:val="left"/>
        <w:rPr>
          <w:rFonts w:hint="eastAsia" w:ascii="新宋体" w:hAnsi="新宋体" w:eastAsia="新宋体"/>
          <w:color w:val="800000"/>
          <w:sz w:val="19"/>
          <w:szCs w:val="24"/>
        </w:rPr>
      </w:pPr>
      <w:r>
        <w:rPr>
          <w:rFonts w:hint="eastAsia" w:ascii="新宋体" w:hAnsi="新宋体" w:eastAsia="新宋体"/>
          <w:color w:val="800000"/>
          <w:sz w:val="19"/>
          <w:szCs w:val="24"/>
        </w:rPr>
        <w:t xml:space="preserve">                                        + MQMSecType + ISNULL(PutCall, '')</w:t>
      </w:r>
    </w:p>
    <w:p>
      <w:pPr>
        <w:spacing w:beforeLines="0" w:afterLines="0"/>
        <w:jc w:val="left"/>
        <w:rPr>
          <w:rFonts w:hint="eastAsia" w:ascii="新宋体" w:hAnsi="新宋体" w:eastAsia="新宋体"/>
          <w:color w:val="800000"/>
          <w:sz w:val="19"/>
          <w:szCs w:val="24"/>
        </w:rPr>
      </w:pPr>
      <w:r>
        <w:rPr>
          <w:rFonts w:hint="eastAsia" w:ascii="新宋体" w:hAnsi="新宋体" w:eastAsia="新宋体"/>
          <w:color w:val="800000"/>
          <w:sz w:val="19"/>
          <w:szCs w:val="24"/>
        </w:rPr>
        <w:t xml:space="preserve">                                        + ISNULL(dbo.ClearZero(StrikePx), '') AS pk</w:t>
      </w:r>
    </w:p>
    <w:p>
      <w:pPr>
        <w:spacing w:beforeLines="0" w:afterLines="0"/>
        <w:jc w:val="left"/>
        <w:rPr>
          <w:rFonts w:hint="eastAsia" w:ascii="新宋体" w:hAnsi="新宋体" w:eastAsia="新宋体"/>
          <w:color w:val="800000"/>
          <w:sz w:val="19"/>
          <w:szCs w:val="24"/>
        </w:rPr>
      </w:pPr>
      <w:r>
        <w:rPr>
          <w:rFonts w:hint="eastAsia" w:ascii="新宋体" w:hAnsi="新宋体" w:eastAsia="新宋体"/>
          <w:color w:val="800000"/>
          <w:sz w:val="19"/>
          <w:szCs w:val="24"/>
        </w:rPr>
        <w:t xml:space="preserve">                              FROM      TyBalance</w:t>
      </w:r>
    </w:p>
    <w:p>
      <w:pPr>
        <w:spacing w:beforeLines="0" w:afterLines="0"/>
        <w:jc w:val="left"/>
        <w:rPr>
          <w:rFonts w:hint="eastAsia" w:ascii="新宋体" w:hAnsi="新宋体" w:eastAsia="新宋体"/>
          <w:color w:val="800000"/>
          <w:sz w:val="19"/>
          <w:szCs w:val="24"/>
        </w:rPr>
      </w:pPr>
      <w:r>
        <w:rPr>
          <w:rFonts w:hint="eastAsia" w:ascii="新宋体" w:hAnsi="新宋体" w:eastAsia="新宋体"/>
          <w:color w:val="800000"/>
          <w:sz w:val="19"/>
          <w:szCs w:val="24"/>
        </w:rPr>
        <w:t xml:space="preserve">                              WHERE     BizDate = '{0}'</w:t>
      </w:r>
    </w:p>
    <w:p>
      <w:pPr>
        <w:spacing w:beforeLines="0" w:afterLines="0"/>
        <w:jc w:val="left"/>
        <w:rPr>
          <w:rFonts w:hint="eastAsia" w:ascii="新宋体" w:hAnsi="新宋体" w:eastAsia="新宋体"/>
          <w:color w:val="800000"/>
          <w:sz w:val="19"/>
          <w:szCs w:val="24"/>
        </w:rPr>
      </w:pPr>
    </w:p>
    <w:p>
      <w:pPr>
        <w:spacing w:beforeLines="0" w:afterLines="0"/>
        <w:jc w:val="left"/>
        <w:rPr>
          <w:rFonts w:hint="default" w:ascii="新宋体" w:hAnsi="新宋体" w:eastAsia="新宋体"/>
          <w:color w:val="800000"/>
          <w:sz w:val="19"/>
          <w:szCs w:val="24"/>
          <w:lang w:val="en-US" w:eastAsia="zh-CN"/>
        </w:rPr>
      </w:pPr>
    </w:p>
    <w:p>
      <w:pPr>
        <w:spacing w:beforeLines="0" w:afterLines="0"/>
        <w:jc w:val="left"/>
        <w:rPr>
          <w:rFonts w:hint="default" w:ascii="新宋体" w:hAnsi="新宋体" w:eastAsia="新宋体"/>
          <w:color w:val="800000"/>
          <w:sz w:val="19"/>
          <w:szCs w:val="24"/>
          <w:lang w:val="en-US" w:eastAsia="zh-CN"/>
        </w:rPr>
      </w:pPr>
    </w:p>
    <w:p>
      <w:pPr>
        <w:spacing w:beforeLines="0" w:afterLines="0"/>
        <w:jc w:val="left"/>
        <w:rPr>
          <w:rFonts w:hint="default" w:ascii="新宋体" w:hAnsi="新宋体" w:eastAsia="新宋体"/>
          <w:color w:val="800000"/>
          <w:sz w:val="19"/>
          <w:szCs w:val="24"/>
          <w:lang w:val="en-US" w:eastAsia="zh-CN"/>
        </w:rPr>
      </w:pPr>
    </w:p>
    <w:p>
      <w:pPr>
        <w:spacing w:beforeLines="0" w:afterLines="0"/>
        <w:jc w:val="left"/>
        <w:rPr>
          <w:rFonts w:hint="eastAsia" w:ascii="新宋体" w:hAnsi="新宋体" w:eastAsia="新宋体"/>
          <w:color w:val="800000"/>
          <w:sz w:val="19"/>
          <w:szCs w:val="24"/>
          <w:lang w:val="en-US" w:eastAsia="zh-CN"/>
        </w:rPr>
      </w:pPr>
      <w:r>
        <w:rPr>
          <w:rFonts w:hint="default" w:ascii="新宋体" w:hAnsi="新宋体" w:eastAsia="新宋体"/>
          <w:color w:val="800000"/>
          <w:sz w:val="19"/>
          <w:szCs w:val="24"/>
          <w:lang w:val="en-US" w:eastAsia="zh-CN"/>
        </w:rPr>
        <w:t>TTradeRegistSum</w:t>
      </w:r>
      <w:r>
        <w:rPr>
          <w:rFonts w:hint="eastAsia" w:ascii="新宋体" w:hAnsi="新宋体" w:eastAsia="新宋体"/>
          <w:color w:val="800000"/>
          <w:sz w:val="19"/>
          <w:szCs w:val="24"/>
          <w:lang w:val="en-US" w:eastAsia="zh-CN"/>
        </w:rPr>
        <w:t xml:space="preserve"> 表的数据来源于593csv，CMEPOINTBALANCE报表用到</w:t>
      </w:r>
    </w:p>
    <w:p>
      <w:pPr>
        <w:rPr>
          <w:rFonts w:hint="eastAsia" w:ascii="新宋体" w:hAnsi="新宋体" w:eastAsia="新宋体"/>
          <w:color w:val="800000"/>
          <w:sz w:val="19"/>
          <w:szCs w:val="24"/>
          <w:lang w:val="en-US" w:eastAsia="zh-CN"/>
        </w:rPr>
      </w:pPr>
      <w:r>
        <w:rPr>
          <w:rFonts w:hint="default" w:ascii="新宋体" w:hAnsi="新宋体" w:eastAsia="新宋体"/>
          <w:color w:val="800000"/>
          <w:sz w:val="19"/>
          <w:szCs w:val="24"/>
          <w:lang w:val="en-US" w:eastAsia="zh-CN"/>
        </w:rPr>
        <w:t>TTrdRegRpt</w:t>
      </w:r>
      <w:r>
        <w:rPr>
          <w:rFonts w:hint="eastAsia" w:ascii="新宋体" w:hAnsi="新宋体" w:eastAsia="新宋体"/>
          <w:color w:val="800000"/>
          <w:sz w:val="19"/>
          <w:szCs w:val="24"/>
          <w:lang w:val="en-US" w:eastAsia="zh-CN"/>
        </w:rPr>
        <w:t>表的数据来源于</w:t>
      </w:r>
      <w:r>
        <w:rPr>
          <w:rFonts w:hint="eastAsia" w:ascii="新宋体" w:hAnsi="新宋体" w:eastAsia="新宋体"/>
          <w:color w:val="A31515"/>
          <w:sz w:val="19"/>
          <w:szCs w:val="24"/>
        </w:rPr>
        <w:t>FIXML-226_EOD_CME-{0}.xml.zip</w:t>
      </w:r>
      <w:r>
        <w:rPr>
          <w:rFonts w:hint="eastAsia" w:ascii="新宋体" w:hAnsi="新宋体" w:eastAsia="新宋体"/>
          <w:color w:val="A31515"/>
          <w:sz w:val="19"/>
          <w:szCs w:val="24"/>
          <w:lang w:eastAsia="zh-CN"/>
        </w:rPr>
        <w:t>，</w:t>
      </w:r>
      <w:r>
        <w:rPr>
          <w:rFonts w:hint="eastAsia"/>
          <w:sz w:val="20"/>
          <w:szCs w:val="20"/>
        </w:rPr>
        <w:t>内容包含每个合约的最终仓位，当日的盯市盈亏，以及对应的当日的成交明细及市值变动</w:t>
      </w:r>
      <w:r>
        <w:rPr>
          <w:rFonts w:hint="eastAsia"/>
          <w:sz w:val="20"/>
          <w:szCs w:val="20"/>
          <w:lang w:val="en-US" w:eastAsia="zh-CN"/>
        </w:rPr>
        <w:t>,</w:t>
      </w:r>
      <w:r>
        <w:rPr>
          <w:rFonts w:hint="eastAsia" w:ascii="新宋体" w:hAnsi="新宋体" w:eastAsia="新宋体"/>
          <w:color w:val="A31515"/>
          <w:sz w:val="19"/>
          <w:szCs w:val="24"/>
          <w:lang w:val="en-US" w:eastAsia="zh-CN"/>
        </w:rPr>
        <w:t>记录了今成交手数、昨持仓手数、今持仓手数、FMTM(</w:t>
      </w:r>
      <w:r>
        <w:rPr>
          <w:sz w:val="20"/>
          <w:szCs w:val="20"/>
        </w:rPr>
        <w:t xml:space="preserve">Final Mark-to-Market Amount </w:t>
      </w:r>
      <w:r>
        <w:rPr>
          <w:rFonts w:hint="eastAsia" w:ascii="新宋体" w:hAnsi="新宋体" w:eastAsia="新宋体"/>
          <w:color w:val="A31515"/>
          <w:sz w:val="19"/>
          <w:szCs w:val="24"/>
          <w:lang w:val="en-US" w:eastAsia="zh-CN"/>
        </w:rPr>
        <w:t>),SMTM(</w:t>
      </w:r>
      <w:r>
        <w:rPr>
          <w:sz w:val="20"/>
          <w:szCs w:val="20"/>
        </w:rPr>
        <w:t xml:space="preserve"> Start-ofDay Mark-to-Market Amount </w:t>
      </w:r>
      <w:r>
        <w:rPr>
          <w:rFonts w:hint="eastAsia" w:ascii="新宋体" w:hAnsi="新宋体" w:eastAsia="新宋体"/>
          <w:color w:val="A31515"/>
          <w:sz w:val="19"/>
          <w:szCs w:val="24"/>
          <w:lang w:val="en-US" w:eastAsia="zh-CN"/>
        </w:rPr>
        <w:t>),</w:t>
      </w:r>
      <w:r>
        <w:rPr>
          <w:rFonts w:hint="eastAsia" w:ascii="新宋体" w:hAnsi="新宋体" w:eastAsia="新宋体"/>
          <w:color w:val="800000"/>
          <w:sz w:val="19"/>
          <w:szCs w:val="24"/>
          <w:lang w:val="en-US" w:eastAsia="zh-CN"/>
        </w:rPr>
        <w:t>CMEPOINTBALANCE报表用的到，</w:t>
      </w:r>
    </w:p>
    <w:p>
      <w:pPr>
        <w:rPr>
          <w:rFonts w:hint="eastAsia" w:ascii="新宋体" w:hAnsi="新宋体" w:eastAsia="新宋体"/>
          <w:color w:val="800000"/>
          <w:sz w:val="19"/>
          <w:szCs w:val="24"/>
          <w:lang w:val="en-US" w:eastAsia="zh-CN"/>
        </w:rPr>
      </w:pPr>
      <w:r>
        <w:rPr>
          <w:rFonts w:hint="default" w:ascii="新宋体" w:hAnsi="新宋体" w:eastAsia="新宋体"/>
          <w:color w:val="800000"/>
          <w:sz w:val="19"/>
          <w:szCs w:val="24"/>
          <w:lang w:val="en-US" w:eastAsia="zh-CN"/>
        </w:rPr>
        <w:t>TTrdRegDiffenence</w:t>
      </w:r>
      <w:r>
        <w:rPr>
          <w:rFonts w:hint="eastAsia" w:ascii="新宋体" w:hAnsi="新宋体" w:eastAsia="新宋体"/>
          <w:color w:val="800000"/>
          <w:sz w:val="19"/>
          <w:szCs w:val="24"/>
          <w:lang w:val="en-US" w:eastAsia="zh-CN"/>
        </w:rPr>
        <w:t>表的数据来源于tybanlance和</w:t>
      </w:r>
      <w:r>
        <w:rPr>
          <w:rFonts w:hint="default" w:ascii="新宋体" w:hAnsi="新宋体" w:eastAsia="新宋体"/>
          <w:color w:val="800000"/>
          <w:sz w:val="19"/>
          <w:szCs w:val="24"/>
          <w:lang w:val="en-US" w:eastAsia="zh-CN"/>
        </w:rPr>
        <w:t>TTrdRegRpt</w:t>
      </w:r>
      <w:r>
        <w:rPr>
          <w:rFonts w:hint="eastAsia" w:ascii="新宋体" w:hAnsi="新宋体" w:eastAsia="新宋体"/>
          <w:color w:val="800000"/>
          <w:sz w:val="19"/>
          <w:szCs w:val="24"/>
          <w:lang w:val="en-US" w:eastAsia="zh-CN"/>
        </w:rPr>
        <w:t>对比得到，然后用于生成CMEPOINTBALANCE报表</w:t>
      </w:r>
    </w:p>
    <w:p>
      <w:pPr>
        <w:rPr>
          <w:rFonts w:hint="eastAsia" w:ascii="新宋体" w:hAnsi="新宋体" w:eastAsia="新宋体"/>
          <w:color w:val="800000"/>
          <w:sz w:val="19"/>
          <w:szCs w:val="24"/>
          <w:lang w:val="en-US" w:eastAsia="zh-CN"/>
        </w:rPr>
      </w:pPr>
    </w:p>
    <w:p>
      <w:pPr>
        <w:rPr>
          <w:rFonts w:hint="default" w:ascii="新宋体" w:hAnsi="新宋体" w:eastAsia="新宋体"/>
          <w:color w:val="800000"/>
          <w:sz w:val="19"/>
          <w:szCs w:val="24"/>
          <w:lang w:val="en-US" w:eastAsia="zh-CN"/>
        </w:rPr>
      </w:pPr>
      <w:r>
        <w:rPr>
          <w:rFonts w:hint="default" w:ascii="新宋体" w:hAnsi="新宋体" w:eastAsia="新宋体"/>
          <w:color w:val="800000"/>
          <w:sz w:val="19"/>
          <w:szCs w:val="24"/>
          <w:lang w:val="en-US" w:eastAsia="zh-CN"/>
        </w:rPr>
        <w:t>以上代码按照每一个comfirm的通道维护一个集合，每发送一条数据，集合增加一个元素，每异步响应一条ack或者nack的数据，集合删除一条。SortedSet是一个有序的集合，它的有序是值大小的有序，不是插入时间的有序。JDK中waitForConfirms()方法也是使用了SortedSet集合</w:t>
      </w:r>
    </w:p>
    <w:p>
      <w:pPr>
        <w:rPr>
          <w:rFonts w:hint="default" w:ascii="新宋体" w:hAnsi="新宋体" w:eastAsia="新宋体"/>
          <w:color w:val="800000"/>
          <w:sz w:val="19"/>
          <w:szCs w:val="24"/>
          <w:lang w:val="en-US" w:eastAsia="zh-CN"/>
        </w:rPr>
      </w:pPr>
    </w:p>
    <w:p>
      <w:pPr>
        <w:spacing w:beforeLines="0" w:afterLines="0"/>
        <w:jc w:val="left"/>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RISK4:=SettlePirce*movement*Multiplier*NetQty</w:t>
      </w:r>
    </w:p>
    <w:p>
      <w:pPr>
        <w:spacing w:beforeLines="0" w:afterLines="0"/>
        <w:jc w:val="left"/>
        <w:rPr>
          <w:rFonts w:hint="default" w:ascii="新宋体" w:hAnsi="新宋体" w:eastAsia="新宋体"/>
          <w:color w:val="800000"/>
          <w:sz w:val="19"/>
          <w:szCs w:val="24"/>
          <w:lang w:val="en-US" w:eastAsia="zh-CN"/>
        </w:rPr>
      </w:pPr>
      <w:r>
        <w:rPr>
          <w:rFonts w:hint="default" w:ascii="新宋体" w:hAnsi="新宋体" w:eastAsia="新宋体"/>
          <w:color w:val="800000"/>
          <w:sz w:val="19"/>
          <w:szCs w:val="24"/>
          <w:lang w:val="en-US" w:eastAsia="zh-CN"/>
        </w:rPr>
        <w:drawing>
          <wp:inline distT="0" distB="0" distL="114300" distR="114300">
            <wp:extent cx="5266055" cy="1250315"/>
            <wp:effectExtent l="0" t="0" r="10795" b="6985"/>
            <wp:docPr id="27" name="图片 27" descr="166796185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67961855230"/>
                    <pic:cNvPicPr>
                      <a:picLocks noChangeAspect="1"/>
                    </pic:cNvPicPr>
                  </pic:nvPicPr>
                  <pic:blipFill>
                    <a:blip r:embed="rId30"/>
                    <a:stretch>
                      <a:fillRect/>
                    </a:stretch>
                  </pic:blipFill>
                  <pic:spPr>
                    <a:xfrm>
                      <a:off x="0" y="0"/>
                      <a:ext cx="5266055" cy="1250315"/>
                    </a:xfrm>
                    <a:prstGeom prst="rect">
                      <a:avLst/>
                    </a:prstGeom>
                  </pic:spPr>
                </pic:pic>
              </a:graphicData>
            </a:graphic>
          </wp:inline>
        </w:drawing>
      </w:r>
    </w:p>
    <w:p>
      <w:pPr>
        <w:rPr>
          <w:rFonts w:hint="default" w:ascii="新宋体" w:hAnsi="新宋体" w:eastAsia="新宋体"/>
          <w:color w:val="800000"/>
          <w:sz w:val="19"/>
          <w:szCs w:val="24"/>
          <w:lang w:val="en-US" w:eastAsia="zh-CN"/>
        </w:rPr>
      </w:pPr>
    </w:p>
    <w:p>
      <w:p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Execise行权：</w:t>
      </w:r>
    </w:p>
    <w:p>
      <w:pPr>
        <w:numPr>
          <w:ilvl w:val="0"/>
          <w:numId w:val="9"/>
        </w:num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只有Long方向期权的才可以行权</w:t>
      </w:r>
    </w:p>
    <w:p>
      <w:pPr>
        <w:numPr>
          <w:ilvl w:val="0"/>
          <w:numId w:val="9"/>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插入期权对应期货的成交（18），状态为N,看涨期权（call），side为1，看跌期权（put），side为2。</w:t>
      </w:r>
    </w:p>
    <w:p>
      <w:pPr>
        <w:numPr>
          <w:ilvl w:val="0"/>
          <w:numId w:val="9"/>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成交价格为行权价格</w:t>
      </w:r>
    </w:p>
    <w:p>
      <w:pPr>
        <w:numPr>
          <w:ilvl w:val="0"/>
          <w:numId w:val="9"/>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反向插入期权成交（5），状态为Y，成交价格为原期权的开仓价</w:t>
      </w:r>
    </w:p>
    <w:p>
      <w:pPr>
        <w:numPr>
          <w:ilvl w:val="0"/>
          <w:numId w:val="9"/>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原期权和反向插入的期权模拟平仓，平盈为0</w:t>
      </w:r>
    </w:p>
    <w:p>
      <w:pPr>
        <w:rPr>
          <w:rFonts w:hint="eastAsia" w:ascii="新宋体" w:hAnsi="新宋体" w:eastAsia="新宋体"/>
          <w:color w:val="800000"/>
          <w:sz w:val="19"/>
          <w:szCs w:val="24"/>
          <w:lang w:val="en-US" w:eastAsia="zh-CN"/>
        </w:rPr>
      </w:pPr>
    </w:p>
    <w:p>
      <w:p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assign行权：</w:t>
      </w:r>
    </w:p>
    <w:p>
      <w:pPr>
        <w:numPr>
          <w:ilvl w:val="0"/>
          <w:numId w:val="10"/>
        </w:num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只有Short方向的期权才可以行权</w:t>
      </w:r>
    </w:p>
    <w:p>
      <w:pPr>
        <w:numPr>
          <w:ilvl w:val="0"/>
          <w:numId w:val="10"/>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插入期权对应期货的成交（18），状态为N,看涨期权（call），side为2，看跌期权（put），side为1</w:t>
      </w:r>
    </w:p>
    <w:p>
      <w:pPr>
        <w:numPr>
          <w:ilvl w:val="0"/>
          <w:numId w:val="10"/>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成交价格为行权价格</w:t>
      </w:r>
    </w:p>
    <w:p>
      <w:pPr>
        <w:numPr>
          <w:ilvl w:val="0"/>
          <w:numId w:val="10"/>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反向插入期权成交（5），状态为Y，成交价格为原期权的开仓价</w:t>
      </w:r>
    </w:p>
    <w:p>
      <w:pPr>
        <w:numPr>
          <w:ilvl w:val="0"/>
          <w:numId w:val="10"/>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原期权和反向插入的期权模拟平仓，平盈为0</w:t>
      </w:r>
    </w:p>
    <w:p>
      <w:pPr>
        <w:numPr>
          <w:ilvl w:val="0"/>
          <w:numId w:val="10"/>
        </w:numPr>
        <w:rPr>
          <w:rFonts w:hint="default" w:ascii="新宋体" w:hAnsi="新宋体" w:eastAsia="新宋体"/>
          <w:color w:val="800000"/>
          <w:sz w:val="19"/>
          <w:szCs w:val="24"/>
          <w:lang w:val="en-US" w:eastAsia="zh-CN"/>
        </w:rPr>
      </w:pPr>
    </w:p>
    <w:p>
      <w:p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ExpireITM行权</w:t>
      </w:r>
    </w:p>
    <w:p>
      <w:pPr>
        <w:numPr>
          <w:ilvl w:val="0"/>
          <w:numId w:val="11"/>
        </w:num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Long和Short方向都可以行权</w:t>
      </w:r>
    </w:p>
    <w:p>
      <w:pPr>
        <w:numPr>
          <w:ilvl w:val="0"/>
          <w:numId w:val="11"/>
        </w:num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原仓位Side为long时，看涨期权（call），side为1，看跌期权（put），side为2，原仓Side为short时，看涨期权（call），side为2，看跌期权（put），side为1。插入期权对应期货的成交（18），状态为N。</w:t>
      </w:r>
    </w:p>
    <w:p>
      <w:pPr>
        <w:numPr>
          <w:ilvl w:val="0"/>
          <w:numId w:val="11"/>
        </w:num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插入期货成价格为行权价</w:t>
      </w:r>
    </w:p>
    <w:p>
      <w:pPr>
        <w:numPr>
          <w:ilvl w:val="0"/>
          <w:numId w:val="11"/>
        </w:num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反向插入期权成交（5），状态为Y，成交价格为原期权的开仓价</w:t>
      </w:r>
    </w:p>
    <w:p>
      <w:pPr>
        <w:numPr>
          <w:ilvl w:val="0"/>
          <w:numId w:val="11"/>
        </w:num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原期权和反向插入的期权模拟平仓，平盈为0</w:t>
      </w:r>
    </w:p>
    <w:p>
      <w:pPr>
        <w:numPr>
          <w:ilvl w:val="0"/>
          <w:numId w:val="0"/>
        </w:numPr>
        <w:rPr>
          <w:rFonts w:hint="default" w:ascii="新宋体" w:hAnsi="新宋体" w:eastAsia="新宋体"/>
          <w:color w:val="800000"/>
          <w:sz w:val="19"/>
          <w:szCs w:val="24"/>
          <w:lang w:val="en-US" w:eastAsia="zh-CN"/>
        </w:rPr>
      </w:pPr>
    </w:p>
    <w:p>
      <w:p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ContraITM、</w:t>
      </w:r>
      <w:r>
        <w:rPr>
          <w:rFonts w:hint="eastAsia" w:ascii="新宋体" w:hAnsi="新宋体" w:eastAsia="新宋体"/>
          <w:color w:val="A31515"/>
          <w:sz w:val="19"/>
          <w:szCs w:val="24"/>
        </w:rPr>
        <w:t>ExpireOTM</w:t>
      </w:r>
      <w:r>
        <w:rPr>
          <w:rFonts w:hint="eastAsia" w:ascii="新宋体" w:hAnsi="新宋体" w:eastAsia="新宋体"/>
          <w:color w:val="800000"/>
          <w:sz w:val="19"/>
          <w:szCs w:val="24"/>
          <w:lang w:val="en-US" w:eastAsia="zh-CN"/>
        </w:rPr>
        <w:t>行权</w:t>
      </w:r>
    </w:p>
    <w:p>
      <w:pPr>
        <w:numPr>
          <w:ilvl w:val="0"/>
          <w:numId w:val="12"/>
        </w:num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Long和Short方向都可以行权</w:t>
      </w:r>
    </w:p>
    <w:p>
      <w:pPr>
        <w:numPr>
          <w:ilvl w:val="0"/>
          <w:numId w:val="12"/>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反向插入期权成交（4），状态为Y，成交价格为原期权的开仓价</w:t>
      </w:r>
    </w:p>
    <w:p>
      <w:pPr>
        <w:numPr>
          <w:ilvl w:val="0"/>
          <w:numId w:val="12"/>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原期权和反向插入的期权模拟平仓，平盈为0</w:t>
      </w:r>
    </w:p>
    <w:p>
      <w:pPr>
        <w:widowControl w:val="0"/>
        <w:numPr>
          <w:ilvl w:val="0"/>
          <w:numId w:val="0"/>
        </w:numPr>
        <w:jc w:val="both"/>
        <w:rPr>
          <w:rFonts w:hint="eastAsia" w:ascii="新宋体" w:hAnsi="新宋体" w:eastAsia="新宋体"/>
          <w:color w:val="800000"/>
          <w:sz w:val="19"/>
          <w:szCs w:val="24"/>
          <w:lang w:val="en-US" w:eastAsia="zh-CN"/>
        </w:rPr>
      </w:pPr>
    </w:p>
    <w:p>
      <w:p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ContraOTM行权</w:t>
      </w:r>
    </w:p>
    <w:p>
      <w:pPr>
        <w:numPr>
          <w:ilvl w:val="0"/>
          <w:numId w:val="13"/>
        </w:numPr>
        <w:rPr>
          <w:rFonts w:hint="eastAsia"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Long和Short方向都可以行权</w:t>
      </w:r>
    </w:p>
    <w:p>
      <w:pPr>
        <w:numPr>
          <w:ilvl w:val="0"/>
          <w:numId w:val="13"/>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原仓位Side为long时，看涨期权（call），side为1，看跌期权（put），side为2，原仓Side为short时，看涨期权（call），side为2，看跌期权（put），side为1。插入期权对应期货的成交（18），状态为N。</w:t>
      </w:r>
    </w:p>
    <w:p>
      <w:pPr>
        <w:numPr>
          <w:ilvl w:val="0"/>
          <w:numId w:val="13"/>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插入期货成价格为行权价</w:t>
      </w:r>
    </w:p>
    <w:p>
      <w:pPr>
        <w:numPr>
          <w:ilvl w:val="0"/>
          <w:numId w:val="13"/>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反向插入期权成交（5），状态为Y，成交价格为原期权的开仓价</w:t>
      </w:r>
    </w:p>
    <w:p>
      <w:pPr>
        <w:numPr>
          <w:ilvl w:val="0"/>
          <w:numId w:val="13"/>
        </w:numPr>
        <w:rPr>
          <w:rFonts w:hint="default" w:ascii="新宋体" w:hAnsi="新宋体" w:eastAsia="新宋体"/>
          <w:color w:val="800000"/>
          <w:sz w:val="19"/>
          <w:szCs w:val="24"/>
          <w:lang w:val="en-US" w:eastAsia="zh-CN"/>
        </w:rPr>
      </w:pPr>
      <w:r>
        <w:rPr>
          <w:rFonts w:hint="eastAsia" w:ascii="新宋体" w:hAnsi="新宋体" w:eastAsia="新宋体"/>
          <w:color w:val="800000"/>
          <w:sz w:val="19"/>
          <w:szCs w:val="24"/>
          <w:lang w:val="en-US" w:eastAsia="zh-CN"/>
        </w:rPr>
        <w:t>原期权和反向插入的期权模拟平仓，平盈为0</w:t>
      </w:r>
    </w:p>
    <w:p>
      <w:pPr>
        <w:widowControl w:val="0"/>
        <w:numPr>
          <w:ilvl w:val="0"/>
          <w:numId w:val="0"/>
        </w:numPr>
        <w:jc w:val="both"/>
        <w:rPr>
          <w:rFonts w:hint="eastAsia" w:ascii="新宋体" w:hAnsi="新宋体" w:eastAsia="新宋体"/>
          <w:color w:val="800000"/>
          <w:sz w:val="19"/>
          <w:szCs w:val="24"/>
          <w:lang w:val="en-US" w:eastAsia="zh-CN"/>
        </w:rPr>
      </w:pPr>
    </w:p>
    <w:p>
      <w:pPr>
        <w:widowControl w:val="0"/>
        <w:numPr>
          <w:ilvl w:val="0"/>
          <w:numId w:val="0"/>
        </w:numPr>
        <w:jc w:val="both"/>
        <w:rPr>
          <w:rFonts w:hint="eastAsia" w:ascii="新宋体" w:hAnsi="新宋体" w:eastAsia="新宋体"/>
          <w:color w:val="800000"/>
          <w:sz w:val="19"/>
          <w:szCs w:val="24"/>
          <w:lang w:val="en-US" w:eastAsia="zh-CN"/>
        </w:rPr>
      </w:pPr>
    </w:p>
    <w:p>
      <w:pPr>
        <w:widowControl w:val="0"/>
        <w:numPr>
          <w:ilvl w:val="0"/>
          <w:numId w:val="0"/>
        </w:numPr>
        <w:jc w:val="both"/>
        <w:rPr>
          <w:rFonts w:hint="eastAsia" w:ascii="新宋体" w:hAnsi="新宋体" w:eastAsia="新宋体"/>
          <w:color w:val="800000"/>
          <w:sz w:val="19"/>
          <w:szCs w:val="24"/>
          <w:lang w:val="en-US" w:eastAsia="zh-CN"/>
        </w:rPr>
      </w:pPr>
    </w:p>
    <w:p>
      <w:pPr>
        <w:widowControl w:val="0"/>
        <w:numPr>
          <w:ilvl w:val="0"/>
          <w:numId w:val="0"/>
        </w:numPr>
        <w:jc w:val="both"/>
        <w:rPr>
          <w:rFonts w:hint="eastAsia" w:ascii="新宋体" w:hAnsi="新宋体" w:eastAsia="新宋体"/>
          <w:color w:val="800000"/>
          <w:sz w:val="19"/>
          <w:szCs w:val="24"/>
          <w:lang w:val="en-US" w:eastAsia="zh-CN"/>
        </w:rPr>
      </w:pPr>
    </w:p>
    <w:p>
      <w:pPr>
        <w:widowControl w:val="0"/>
        <w:numPr>
          <w:ilvl w:val="0"/>
          <w:numId w:val="0"/>
        </w:numPr>
        <w:jc w:val="both"/>
        <w:rPr>
          <w:rFonts w:hint="eastAsia" w:ascii="新宋体" w:hAnsi="新宋体" w:eastAsia="新宋体"/>
          <w:color w:val="800000"/>
          <w:sz w:val="19"/>
          <w:szCs w:val="24"/>
          <w:lang w:val="en-US" w:eastAsia="zh-CN"/>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581525" cy="2834640"/>
            <wp:effectExtent l="0" t="0" r="9525" b="381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4581525" cy="283464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调用打包的python .exe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Process po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Process();</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exepath = </w:t>
      </w:r>
      <w:r>
        <w:rPr>
          <w:rFonts w:hint="eastAsia" w:ascii="新宋体" w:hAnsi="新宋体" w:eastAsia="新宋体"/>
          <w:color w:val="800000"/>
          <w:sz w:val="19"/>
          <w:szCs w:val="24"/>
        </w:rPr>
        <w:t>@"D:\GitHub\PythonTest\dist\Parsepages.exe"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po.StartInfo.FileName = exepath;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po.StartInfo.UseShellExecute =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po.StartInfo.RedirectStandardOutput =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po.StartInfo.RedirectStandardInput =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po.StartInfo.RedirectStandardError =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po.StartInfo.CreateNoWindow =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po.Start();</w:t>
      </w:r>
    </w:p>
    <w:p>
      <w:pPr>
        <w:widowControl w:val="0"/>
        <w:numPr>
          <w:ilvl w:val="0"/>
          <w:numId w:val="0"/>
        </w:numPr>
        <w:jc w:val="both"/>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var</w:t>
      </w:r>
      <w:r>
        <w:rPr>
          <w:rFonts w:hint="eastAsia" w:ascii="新宋体" w:hAnsi="新宋体" w:eastAsia="新宋体"/>
          <w:color w:val="000000"/>
          <w:sz w:val="19"/>
          <w:szCs w:val="24"/>
        </w:rPr>
        <w:t xml:space="preserve"> response = po.StandardOutput.ReadToEnd();</w:t>
      </w:r>
    </w:p>
    <w:p>
      <w:pPr>
        <w:widowControl w:val="0"/>
        <w:numPr>
          <w:ilvl w:val="0"/>
          <w:numId w:val="0"/>
        </w:numPr>
        <w:jc w:val="both"/>
        <w:rPr>
          <w:rFonts w:hint="eastAsia" w:ascii="新宋体" w:hAnsi="新宋体" w:eastAsia="新宋体"/>
          <w:color w:val="000000"/>
          <w:sz w:val="19"/>
          <w:szCs w:val="24"/>
        </w:rPr>
      </w:pPr>
    </w:p>
    <w:p>
      <w:pPr>
        <w:widowControl w:val="0"/>
        <w:numPr>
          <w:ilvl w:val="0"/>
          <w:numId w:val="0"/>
        </w:numPr>
        <w:jc w:val="both"/>
        <w:rPr>
          <w:rFonts w:hint="eastAsia" w:ascii="新宋体" w:hAnsi="新宋体" w:eastAsia="新宋体"/>
          <w:color w:val="000000"/>
          <w:sz w:val="19"/>
          <w:szCs w:val="24"/>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0" w:afterAutospacing="0" w:line="420" w:lineRule="atLeast"/>
        <w:ind w:left="0" w:right="0" w:firstLine="0"/>
        <w:jc w:val="both"/>
        <w:rPr>
          <w:rFonts w:ascii="Arial" w:hAnsi="Arial" w:eastAsia="Arial" w:cs="Arial"/>
          <w:i w:val="0"/>
          <w:iCs w:val="0"/>
          <w:caps w:val="0"/>
          <w:color w:val="666666"/>
          <w:spacing w:val="0"/>
          <w:sz w:val="24"/>
          <w:szCs w:val="24"/>
        </w:rPr>
      </w:pPr>
      <w:r>
        <w:rPr>
          <w:rFonts w:hint="default" w:ascii="Arial" w:hAnsi="Arial" w:eastAsia="Arial" w:cs="Arial"/>
          <w:i w:val="0"/>
          <w:iCs w:val="0"/>
          <w:caps w:val="0"/>
          <w:color w:val="666666"/>
          <w:spacing w:val="0"/>
          <w:sz w:val="24"/>
          <w:szCs w:val="24"/>
          <w:shd w:val="clear" w:fill="FFFFFF"/>
        </w:rPr>
        <w:t>不包含include的索引：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0" w:afterAutospacing="0" w:line="420" w:lineRule="atLeast"/>
        <w:ind w:left="0" w:right="0" w:firstLine="0"/>
        <w:jc w:val="both"/>
        <w:rPr>
          <w:rFonts w:hint="default" w:ascii="Arial" w:hAnsi="Arial" w:eastAsia="Arial" w:cs="Arial"/>
          <w:i w:val="0"/>
          <w:iCs w:val="0"/>
          <w:caps w:val="0"/>
          <w:color w:val="666666"/>
          <w:spacing w:val="0"/>
          <w:sz w:val="24"/>
          <w:szCs w:val="24"/>
        </w:rPr>
      </w:pPr>
      <w:r>
        <w:rPr>
          <w:rFonts w:hint="default" w:ascii="Arial" w:hAnsi="Arial" w:eastAsia="Arial" w:cs="Arial"/>
          <w:i w:val="0"/>
          <w:iCs w:val="0"/>
          <w:caps w:val="0"/>
          <w:color w:val="666666"/>
          <w:spacing w:val="0"/>
          <w:sz w:val="24"/>
          <w:szCs w:val="24"/>
          <w:shd w:val="clear" w:fill="FFFFFF"/>
        </w:rPr>
        <w:t>会增加一次通过主键索引的回表，增加逻辑读次数。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0" w:afterAutospacing="0" w:line="420" w:lineRule="atLeast"/>
        <w:ind w:left="0" w:right="0" w:firstLine="0"/>
        <w:jc w:val="both"/>
        <w:rPr>
          <w:rFonts w:ascii="Arial" w:hAnsi="Arial" w:eastAsia="Arial" w:cs="Arial"/>
          <w:i w:val="0"/>
          <w:iCs w:val="0"/>
          <w:caps w:val="0"/>
          <w:color w:val="666666"/>
          <w:spacing w:val="0"/>
          <w:sz w:val="24"/>
          <w:szCs w:val="24"/>
        </w:rPr>
      </w:pPr>
      <w:r>
        <w:rPr>
          <w:rFonts w:hint="default" w:ascii="Arial" w:hAnsi="Arial" w:eastAsia="Arial" w:cs="Arial"/>
          <w:i w:val="0"/>
          <w:iCs w:val="0"/>
          <w:caps w:val="0"/>
          <w:color w:val="666666"/>
          <w:spacing w:val="0"/>
          <w:sz w:val="24"/>
          <w:szCs w:val="24"/>
          <w:shd w:val="clear" w:fill="FFFFFF"/>
        </w:rPr>
        <w:t>包含include的索引：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0" w:afterAutospacing="0" w:line="420" w:lineRule="atLeast"/>
        <w:ind w:left="0" w:right="0" w:firstLine="0"/>
        <w:jc w:val="both"/>
        <w:rPr>
          <w:rFonts w:hint="default" w:ascii="Arial" w:hAnsi="Arial" w:eastAsia="Arial" w:cs="Arial"/>
          <w:i w:val="0"/>
          <w:iCs w:val="0"/>
          <w:caps w:val="0"/>
          <w:color w:val="666666"/>
          <w:spacing w:val="0"/>
          <w:sz w:val="24"/>
          <w:szCs w:val="24"/>
        </w:rPr>
      </w:pPr>
      <w:r>
        <w:rPr>
          <w:rFonts w:hint="default" w:ascii="Arial" w:hAnsi="Arial" w:eastAsia="Arial" w:cs="Arial"/>
          <w:i w:val="0"/>
          <w:iCs w:val="0"/>
          <w:caps w:val="0"/>
          <w:color w:val="666666"/>
          <w:spacing w:val="0"/>
          <w:sz w:val="24"/>
          <w:szCs w:val="24"/>
          <w:shd w:val="clear" w:fill="FFFFFF"/>
        </w:rPr>
        <w:t>不需要通过主键索引回表就能找到数据，减少了逻辑读次数，但是增加了索引的空间占用。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0" w:afterAutospacing="0" w:line="420" w:lineRule="atLeast"/>
        <w:ind w:left="0" w:right="0" w:firstLine="0"/>
        <w:jc w:val="both"/>
        <w:rPr>
          <w:rFonts w:hint="default" w:ascii="Arial" w:hAnsi="Arial" w:eastAsia="Arial" w:cs="Arial"/>
          <w:i w:val="0"/>
          <w:iCs w:val="0"/>
          <w:caps w:val="0"/>
          <w:color w:val="666666"/>
          <w:spacing w:val="0"/>
          <w:sz w:val="24"/>
          <w:szCs w:val="24"/>
        </w:rPr>
      </w:pPr>
      <w:r>
        <w:rPr>
          <w:rFonts w:hint="default" w:ascii="Arial" w:hAnsi="Arial" w:eastAsia="Arial" w:cs="Arial"/>
          <w:i w:val="0"/>
          <w:iCs w:val="0"/>
          <w:caps w:val="0"/>
          <w:color w:val="666666"/>
          <w:spacing w:val="0"/>
          <w:sz w:val="24"/>
          <w:szCs w:val="24"/>
          <w:shd w:val="clear" w:fill="FFFFFF"/>
        </w:rPr>
        <w:t>建议对select查询字段少的可以用包含include的索引，占用索引空间不大，减少了逻辑读，提升了查询效率。</w:t>
      </w:r>
    </w:p>
    <w:p>
      <w:pPr>
        <w:widowControl w:val="0"/>
        <w:numPr>
          <w:ilvl w:val="0"/>
          <w:numId w:val="0"/>
        </w:numPr>
        <w:jc w:val="both"/>
        <w:rPr>
          <w:rFonts w:hint="default" w:ascii="新宋体" w:hAnsi="新宋体" w:eastAsia="新宋体"/>
          <w:color w:val="000000"/>
          <w:sz w:val="19"/>
          <w:szCs w:val="24"/>
          <w:lang w:val="en-US" w:eastAsia="zh-CN"/>
        </w:rPr>
      </w:pPr>
      <w:r>
        <w:rPr>
          <w:rFonts w:hint="default" w:ascii="新宋体" w:hAnsi="新宋体" w:eastAsia="新宋体"/>
          <w:color w:val="000000"/>
          <w:sz w:val="19"/>
          <w:szCs w:val="24"/>
          <w:lang w:val="en-US" w:eastAsia="zh-CN"/>
        </w:rPr>
        <w:t>举例：</w:t>
      </w:r>
    </w:p>
    <w:p>
      <w:pPr>
        <w:widowControl w:val="0"/>
        <w:numPr>
          <w:ilvl w:val="0"/>
          <w:numId w:val="0"/>
        </w:numPr>
        <w:jc w:val="both"/>
        <w:rPr>
          <w:rFonts w:hint="default" w:ascii="新宋体" w:hAnsi="新宋体" w:eastAsia="新宋体"/>
          <w:color w:val="000000"/>
          <w:sz w:val="19"/>
          <w:szCs w:val="24"/>
          <w:lang w:val="en-US" w:eastAsia="zh-CN"/>
        </w:rPr>
      </w:pPr>
    </w:p>
    <w:p>
      <w:pPr>
        <w:widowControl w:val="0"/>
        <w:numPr>
          <w:ilvl w:val="0"/>
          <w:numId w:val="0"/>
        </w:numPr>
        <w:jc w:val="both"/>
        <w:rPr>
          <w:rFonts w:hint="default" w:ascii="新宋体" w:hAnsi="新宋体" w:eastAsia="新宋体"/>
          <w:color w:val="000000"/>
          <w:sz w:val="19"/>
          <w:szCs w:val="24"/>
          <w:lang w:val="en-US" w:eastAsia="zh-CN"/>
        </w:rPr>
      </w:pPr>
      <w:r>
        <w:rPr>
          <w:rFonts w:hint="default" w:ascii="新宋体" w:hAnsi="新宋体" w:eastAsia="新宋体"/>
          <w:color w:val="000000"/>
          <w:sz w:val="19"/>
          <w:szCs w:val="24"/>
          <w:lang w:val="en-US" w:eastAsia="zh-CN"/>
        </w:rPr>
        <w:t>create index idx_A on A(biz_date)  include(name,id)</w:t>
      </w:r>
    </w:p>
    <w:p>
      <w:pPr>
        <w:widowControl w:val="0"/>
        <w:numPr>
          <w:ilvl w:val="0"/>
          <w:numId w:val="0"/>
        </w:numPr>
        <w:jc w:val="both"/>
        <w:rPr>
          <w:rFonts w:hint="default" w:ascii="新宋体" w:hAnsi="新宋体" w:eastAsia="新宋体"/>
          <w:color w:val="000000"/>
          <w:sz w:val="19"/>
          <w:szCs w:val="24"/>
          <w:lang w:val="en-US" w:eastAsia="zh-CN"/>
        </w:rPr>
      </w:pPr>
      <w:r>
        <w:rPr>
          <w:rFonts w:hint="default" w:ascii="新宋体" w:hAnsi="新宋体" w:eastAsia="新宋体"/>
          <w:color w:val="000000"/>
          <w:sz w:val="19"/>
          <w:szCs w:val="24"/>
          <w:lang w:val="en-US" w:eastAsia="zh-CN"/>
        </w:rPr>
        <w:t>这个索引中，include包含了name，id 两个字段。</w:t>
      </w:r>
    </w:p>
    <w:p>
      <w:pPr>
        <w:widowControl w:val="0"/>
        <w:numPr>
          <w:ilvl w:val="0"/>
          <w:numId w:val="0"/>
        </w:numPr>
        <w:jc w:val="both"/>
        <w:rPr>
          <w:rFonts w:hint="default" w:ascii="新宋体" w:hAnsi="新宋体" w:eastAsia="新宋体"/>
          <w:color w:val="000000"/>
          <w:sz w:val="19"/>
          <w:szCs w:val="24"/>
          <w:lang w:val="en-US" w:eastAsia="zh-CN"/>
        </w:rPr>
      </w:pPr>
    </w:p>
    <w:p>
      <w:pPr>
        <w:widowControl w:val="0"/>
        <w:numPr>
          <w:ilvl w:val="0"/>
          <w:numId w:val="0"/>
        </w:numPr>
        <w:jc w:val="both"/>
        <w:rPr>
          <w:rFonts w:hint="default" w:ascii="新宋体" w:hAnsi="新宋体" w:eastAsia="新宋体"/>
          <w:color w:val="000000"/>
          <w:sz w:val="19"/>
          <w:szCs w:val="24"/>
          <w:lang w:val="en-US" w:eastAsia="zh-CN"/>
        </w:rPr>
      </w:pPr>
    </w:p>
    <w:p>
      <w:pPr>
        <w:widowControl w:val="0"/>
        <w:numPr>
          <w:ilvl w:val="0"/>
          <w:numId w:val="0"/>
        </w:numPr>
        <w:jc w:val="both"/>
        <w:rPr>
          <w:rFonts w:hint="default" w:ascii="新宋体" w:hAnsi="新宋体" w:eastAsia="新宋体"/>
          <w:color w:val="000000"/>
          <w:sz w:val="19"/>
          <w:szCs w:val="24"/>
          <w:lang w:val="en-US" w:eastAsia="zh-CN"/>
        </w:rPr>
      </w:pPr>
      <w:r>
        <w:rPr>
          <w:rFonts w:hint="default" w:ascii="新宋体" w:hAnsi="新宋体" w:eastAsia="新宋体"/>
          <w:color w:val="000000"/>
          <w:sz w:val="19"/>
          <w:szCs w:val="24"/>
          <w:lang w:val="en-US" w:eastAsia="zh-CN"/>
        </w:rPr>
        <w:t>（3）那么这种索引和直接指定 biz_date，name，id的索引，有什么区别呢？</w:t>
      </w:r>
    </w:p>
    <w:p>
      <w:pPr>
        <w:widowControl w:val="0"/>
        <w:numPr>
          <w:ilvl w:val="0"/>
          <w:numId w:val="0"/>
        </w:numPr>
        <w:jc w:val="both"/>
        <w:rPr>
          <w:rFonts w:hint="default" w:ascii="新宋体" w:hAnsi="新宋体" w:eastAsia="新宋体"/>
          <w:color w:val="000000"/>
          <w:sz w:val="19"/>
          <w:szCs w:val="24"/>
          <w:lang w:val="en-US" w:eastAsia="zh-CN"/>
        </w:rPr>
      </w:pPr>
    </w:p>
    <w:p>
      <w:pPr>
        <w:widowControl w:val="0"/>
        <w:numPr>
          <w:ilvl w:val="0"/>
          <w:numId w:val="0"/>
        </w:numPr>
        <w:jc w:val="both"/>
        <w:rPr>
          <w:rFonts w:hint="default" w:ascii="新宋体" w:hAnsi="新宋体" w:eastAsia="新宋体"/>
          <w:color w:val="000000"/>
          <w:sz w:val="19"/>
          <w:szCs w:val="24"/>
          <w:lang w:val="en-US" w:eastAsia="zh-CN"/>
        </w:rPr>
      </w:pPr>
      <w:r>
        <w:rPr>
          <w:rFonts w:hint="default" w:ascii="新宋体" w:hAnsi="新宋体" w:eastAsia="新宋体"/>
          <w:color w:val="000000"/>
          <w:sz w:val="19"/>
          <w:szCs w:val="24"/>
          <w:lang w:val="en-US" w:eastAsia="zh-CN"/>
        </w:rPr>
        <w:t>区别在于 include中的列，是不排序的，一般可以把select中的列，放到include中，好处是索引的开销相对小了。</w:t>
      </w:r>
    </w:p>
    <w:p>
      <w:pPr>
        <w:widowControl w:val="0"/>
        <w:numPr>
          <w:ilvl w:val="0"/>
          <w:numId w:val="0"/>
        </w:numPr>
        <w:jc w:val="both"/>
        <w:rPr>
          <w:rFonts w:hint="default" w:ascii="新宋体" w:hAnsi="新宋体" w:eastAsia="新宋体"/>
          <w:color w:val="000000"/>
          <w:sz w:val="19"/>
          <w:szCs w:val="24"/>
          <w:lang w:val="en-US" w:eastAsia="zh-CN"/>
        </w:rPr>
      </w:pPr>
    </w:p>
    <w:p>
      <w:pPr>
        <w:widowControl w:val="0"/>
        <w:numPr>
          <w:ilvl w:val="0"/>
          <w:numId w:val="0"/>
        </w:numPr>
        <w:jc w:val="both"/>
        <w:rPr>
          <w:rFonts w:hint="default" w:ascii="新宋体" w:hAnsi="新宋体" w:eastAsia="新宋体"/>
          <w:color w:val="000000"/>
          <w:sz w:val="19"/>
          <w:szCs w:val="24"/>
          <w:lang w:val="en-US" w:eastAsia="zh-CN"/>
        </w:rPr>
      </w:pPr>
      <w:r>
        <w:rPr>
          <w:rFonts w:hint="default" w:ascii="新宋体" w:hAnsi="新宋体" w:eastAsia="新宋体"/>
          <w:color w:val="000000"/>
          <w:sz w:val="19"/>
          <w:szCs w:val="24"/>
          <w:lang w:val="en-US" w:eastAsia="zh-CN"/>
        </w:rPr>
        <w:t>如果是在where中的列，就不适合放到include子句中，因为这样不利于快速查找过滤数据。</w:t>
      </w:r>
    </w:p>
    <w:p>
      <w:pPr>
        <w:widowControl w:val="0"/>
        <w:numPr>
          <w:ilvl w:val="0"/>
          <w:numId w:val="0"/>
        </w:numPr>
        <w:jc w:val="both"/>
        <w:rPr>
          <w:rFonts w:hint="default" w:ascii="新宋体" w:hAnsi="新宋体" w:eastAsia="新宋体"/>
          <w:color w:val="000000"/>
          <w:sz w:val="19"/>
          <w:szCs w:val="24"/>
          <w:lang w:val="en-US" w:eastAsia="zh-CN"/>
        </w:rPr>
      </w:pP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PayCollect：</w:t>
      </w:r>
    </w:p>
    <w:p>
      <w:pPr>
        <w:widowControl w:val="0"/>
        <w:numPr>
          <w:ilvl w:val="0"/>
          <w:numId w:val="0"/>
        </w:numPr>
        <w:jc w:val="both"/>
        <w:rPr>
          <w:rFonts w:hint="eastAsia" w:ascii="新宋体" w:hAnsi="新宋体" w:eastAsia="新宋体"/>
          <w:b/>
          <w:bCs/>
          <w:color w:val="000000"/>
          <w:sz w:val="19"/>
          <w:szCs w:val="24"/>
          <w:lang w:val="en-US" w:eastAsia="zh-CN"/>
        </w:rPr>
      </w:pPr>
      <w:r>
        <w:rPr>
          <w:rFonts w:hint="default" w:ascii="新宋体" w:hAnsi="新宋体" w:eastAsia="新宋体"/>
          <w:b/>
          <w:bCs/>
          <w:color w:val="000000"/>
          <w:sz w:val="19"/>
          <w:szCs w:val="24"/>
          <w:lang w:val="en-US" w:eastAsia="zh-CN"/>
        </w:rPr>
        <w:t>Margin Without</w:t>
      </w:r>
      <w:r>
        <w:rPr>
          <w:rFonts w:hint="eastAsia" w:ascii="新宋体" w:hAnsi="新宋体" w:eastAsia="新宋体"/>
          <w:b/>
          <w:bCs/>
          <w:color w:val="000000"/>
          <w:sz w:val="19"/>
          <w:szCs w:val="24"/>
          <w:lang w:val="en-US" w:eastAsia="zh-CN"/>
        </w:rPr>
        <w:t>：</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E3=Customer账户昨收盘Margin*昨到USD的汇率</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E14=House账户昨收盘Margin*昨到USD的汇率</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F3=Customer账户昨收盘后的持仓用span算出的Margin</w:t>
      </w:r>
    </w:p>
    <w:p>
      <w:pPr>
        <w:widowControl w:val="0"/>
        <w:numPr>
          <w:ilvl w:val="0"/>
          <w:numId w:val="0"/>
        </w:numPr>
        <w:jc w:val="both"/>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F14=House昨收盘后的持仓用span算出的Margin</w:t>
      </w:r>
    </w:p>
    <w:p>
      <w:pPr>
        <w:widowControl w:val="0"/>
        <w:numPr>
          <w:ilvl w:val="0"/>
          <w:numId w:val="0"/>
        </w:numPr>
        <w:jc w:val="both"/>
        <w:rPr>
          <w:rFonts w:hint="eastAsia" w:ascii="新宋体" w:hAnsi="新宋体" w:eastAsia="新宋体"/>
          <w:b/>
          <w:bCs/>
          <w:color w:val="000000"/>
          <w:sz w:val="19"/>
          <w:szCs w:val="24"/>
          <w:lang w:val="en-US" w:eastAsia="zh-CN"/>
        </w:rPr>
      </w:pPr>
      <w:r>
        <w:rPr>
          <w:rFonts w:hint="default" w:ascii="新宋体" w:hAnsi="新宋体" w:eastAsia="新宋体"/>
          <w:b/>
          <w:bCs/>
          <w:color w:val="000000"/>
          <w:sz w:val="19"/>
          <w:szCs w:val="24"/>
          <w:lang w:val="en-US" w:eastAsia="zh-CN"/>
        </w:rPr>
        <w:t>Option Value</w:t>
      </w:r>
      <w:r>
        <w:rPr>
          <w:rFonts w:hint="eastAsia" w:ascii="新宋体" w:hAnsi="新宋体" w:eastAsia="新宋体"/>
          <w:b/>
          <w:bCs/>
          <w:color w:val="000000"/>
          <w:sz w:val="19"/>
          <w:szCs w:val="24"/>
          <w:lang w:val="en-US" w:eastAsia="zh-CN"/>
        </w:rPr>
        <w:t>：</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E4=Customer账户昨收盘后的OptionValue*到USD的汇率</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E15=House账户昨收盘后的OptionValue*到USD的 汇率</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F4=Customer账户昨收盘加今成交算出的Margin</w:t>
      </w:r>
    </w:p>
    <w:p>
      <w:pPr>
        <w:widowControl w:val="0"/>
        <w:numPr>
          <w:ilvl w:val="0"/>
          <w:numId w:val="0"/>
        </w:numPr>
        <w:jc w:val="both"/>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F15=House账户昨收盘加今成交算出的Margin</w:t>
      </w:r>
    </w:p>
    <w:p>
      <w:pPr>
        <w:widowControl w:val="0"/>
        <w:numPr>
          <w:ilvl w:val="0"/>
          <w:numId w:val="0"/>
        </w:numPr>
        <w:jc w:val="both"/>
        <w:rPr>
          <w:rFonts w:hint="eastAsia" w:ascii="新宋体" w:hAnsi="新宋体" w:eastAsia="新宋体"/>
          <w:b/>
          <w:bCs/>
          <w:color w:val="000000"/>
          <w:sz w:val="19"/>
          <w:szCs w:val="24"/>
          <w:lang w:val="en-US" w:eastAsia="zh-CN"/>
        </w:rPr>
      </w:pPr>
      <w:r>
        <w:rPr>
          <w:rFonts w:hint="default" w:ascii="新宋体" w:hAnsi="新宋体" w:eastAsia="新宋体"/>
          <w:b/>
          <w:bCs/>
          <w:color w:val="000000"/>
          <w:sz w:val="19"/>
          <w:szCs w:val="24"/>
          <w:lang w:val="en-US" w:eastAsia="zh-CN"/>
        </w:rPr>
        <w:t>Margin</w:t>
      </w:r>
      <w:r>
        <w:rPr>
          <w:rFonts w:hint="eastAsia" w:ascii="新宋体" w:hAnsi="新宋体" w:eastAsia="新宋体"/>
          <w:b/>
          <w:bCs/>
          <w:color w:val="000000"/>
          <w:sz w:val="19"/>
          <w:szCs w:val="24"/>
          <w:lang w:val="en-US" w:eastAsia="zh-CN"/>
        </w:rPr>
        <w:t>：</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E5=E3-E4</w:t>
      </w:r>
    </w:p>
    <w:p>
      <w:pPr>
        <w:widowControl w:val="0"/>
        <w:numPr>
          <w:ilvl w:val="0"/>
          <w:numId w:val="0"/>
        </w:numPr>
        <w:jc w:val="both"/>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E16=E14-15</w:t>
      </w:r>
    </w:p>
    <w:p>
      <w:pPr>
        <w:widowControl w:val="0"/>
        <w:numPr>
          <w:ilvl w:val="0"/>
          <w:numId w:val="0"/>
        </w:numPr>
        <w:jc w:val="both"/>
        <w:rPr>
          <w:rFonts w:hint="default" w:ascii="新宋体" w:hAnsi="新宋体" w:eastAsia="新宋体"/>
          <w:b/>
          <w:bCs/>
          <w:color w:val="000000"/>
          <w:sz w:val="19"/>
          <w:szCs w:val="24"/>
          <w:lang w:val="en-US" w:eastAsia="zh-CN"/>
        </w:rPr>
      </w:pPr>
      <w:r>
        <w:rPr>
          <w:rFonts w:hint="default" w:ascii="新宋体" w:hAnsi="新宋体" w:eastAsia="新宋体"/>
          <w:b/>
          <w:bCs/>
          <w:color w:val="000000"/>
          <w:sz w:val="19"/>
          <w:szCs w:val="24"/>
          <w:lang w:val="en-US" w:eastAsia="zh-CN"/>
        </w:rPr>
        <w:t>Option Premium</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E8=Customer账户昨收盘后的Premium</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E19=House账户昨收盘后的Premium</w:t>
      </w:r>
    </w:p>
    <w:p>
      <w:pPr>
        <w:widowControl w:val="0"/>
        <w:numPr>
          <w:ilvl w:val="0"/>
          <w:numId w:val="0"/>
        </w:numPr>
        <w:jc w:val="both"/>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F8=Customer账户当前的Premium</w:t>
      </w:r>
    </w:p>
    <w:p>
      <w:pPr>
        <w:widowControl w:val="0"/>
        <w:numPr>
          <w:ilvl w:val="0"/>
          <w:numId w:val="0"/>
        </w:numPr>
        <w:jc w:val="both"/>
        <w:rPr>
          <w:rFonts w:hint="default" w:ascii="新宋体" w:hAnsi="新宋体" w:eastAsia="新宋体"/>
          <w:b/>
          <w:bCs/>
          <w:color w:val="000000"/>
          <w:sz w:val="19"/>
          <w:szCs w:val="24"/>
          <w:lang w:val="en-US" w:eastAsia="zh-CN"/>
        </w:rPr>
      </w:pPr>
      <w:r>
        <w:rPr>
          <w:rFonts w:hint="default" w:ascii="新宋体" w:hAnsi="新宋体" w:eastAsia="新宋体"/>
          <w:b/>
          <w:bCs/>
          <w:color w:val="000000"/>
          <w:sz w:val="19"/>
          <w:szCs w:val="24"/>
          <w:lang w:val="en-US" w:eastAsia="zh-CN"/>
        </w:rPr>
        <w:t>Margin</w:t>
      </w:r>
      <w:r>
        <w:rPr>
          <w:rFonts w:hint="eastAsia" w:ascii="新宋体" w:hAnsi="新宋体" w:eastAsia="新宋体"/>
          <w:b/>
          <w:bCs/>
          <w:color w:val="000000"/>
          <w:sz w:val="19"/>
          <w:szCs w:val="24"/>
          <w:lang w:val="en-US" w:eastAsia="zh-CN"/>
        </w:rPr>
        <w:t>（有nl，ns，long，short节点）</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E9=Customer账户昨收盘后的Margin</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E20=House账户昨收盘后的Margin</w:t>
      </w:r>
    </w:p>
    <w:p>
      <w:pPr>
        <w:widowControl w:val="0"/>
        <w:numPr>
          <w:ilvl w:val="0"/>
          <w:numId w:val="0"/>
        </w:numPr>
        <w:jc w:val="both"/>
        <w:rPr>
          <w:rFonts w:hint="default" w:ascii="新宋体" w:hAnsi="新宋体" w:eastAsia="新宋体"/>
          <w:b/>
          <w:bCs/>
          <w:color w:val="000000"/>
          <w:sz w:val="19"/>
          <w:szCs w:val="24"/>
          <w:lang w:val="en-US" w:eastAsia="zh-CN"/>
        </w:rPr>
      </w:pPr>
      <w:r>
        <w:rPr>
          <w:rFonts w:hint="default" w:ascii="新宋体" w:hAnsi="新宋体" w:eastAsia="新宋体"/>
          <w:b/>
          <w:bCs/>
          <w:color w:val="000000"/>
          <w:sz w:val="19"/>
          <w:szCs w:val="24"/>
          <w:lang w:val="en-US" w:eastAsia="zh-CN"/>
        </w:rPr>
        <w:t>Unrealized Profit &amp; Loss</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E10=Customer账户昨收盘后的浮盈</w:t>
      </w:r>
    </w:p>
    <w:p>
      <w:pPr>
        <w:widowControl w:val="0"/>
        <w:numPr>
          <w:ilvl w:val="0"/>
          <w:numId w:val="0"/>
        </w:numPr>
        <w:jc w:val="both"/>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E21=House账户昨收盘后的浮盈</w:t>
      </w:r>
    </w:p>
    <w:p>
      <w:pPr>
        <w:widowControl w:val="0"/>
        <w:numPr>
          <w:ilvl w:val="0"/>
          <w:numId w:val="0"/>
        </w:numPr>
        <w:jc w:val="both"/>
        <w:rPr>
          <w:rFonts w:hint="default" w:ascii="新宋体" w:hAnsi="新宋体" w:eastAsia="新宋体"/>
          <w:b/>
          <w:bCs/>
          <w:color w:val="000000"/>
          <w:sz w:val="19"/>
          <w:szCs w:val="24"/>
          <w:lang w:val="en-US" w:eastAsia="zh-CN"/>
        </w:rPr>
      </w:pPr>
      <w:r>
        <w:rPr>
          <w:rFonts w:hint="default" w:ascii="新宋体" w:hAnsi="新宋体" w:eastAsia="新宋体"/>
          <w:b/>
          <w:bCs/>
          <w:color w:val="000000"/>
          <w:sz w:val="19"/>
          <w:szCs w:val="24"/>
          <w:lang w:val="en-US" w:eastAsia="zh-CN"/>
        </w:rPr>
        <w:t>Realized Profit &amp; Loss</w:t>
      </w:r>
    </w:p>
    <w:p>
      <w:pPr>
        <w:widowControl w:val="0"/>
        <w:numPr>
          <w:ilvl w:val="0"/>
          <w:numId w:val="0"/>
        </w:numPr>
        <w:jc w:val="both"/>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E11=Customer账户昨收盘后的平盈</w:t>
      </w:r>
    </w:p>
    <w:p>
      <w:pPr>
        <w:widowControl w:val="0"/>
        <w:numPr>
          <w:ilvl w:val="0"/>
          <w:numId w:val="0"/>
        </w:numPr>
        <w:jc w:val="both"/>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E22=House账户昨收盘的平盈</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419090" cy="5201920"/>
            <wp:effectExtent l="0" t="0" r="10160" b="17780"/>
            <wp:docPr id="30" name="图片 30" descr="167826958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78269586073"/>
                    <pic:cNvPicPr>
                      <a:picLocks noChangeAspect="1"/>
                    </pic:cNvPicPr>
                  </pic:nvPicPr>
                  <pic:blipFill>
                    <a:blip r:embed="rId32"/>
                    <a:stretch>
                      <a:fillRect/>
                    </a:stretch>
                  </pic:blipFill>
                  <pic:spPr>
                    <a:xfrm>
                      <a:off x="0" y="0"/>
                      <a:ext cx="5419090" cy="520192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040" cy="5076190"/>
            <wp:effectExtent l="0" t="0" r="3810" b="10160"/>
            <wp:docPr id="31" name="图片 31" descr="167850881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78508818288"/>
                    <pic:cNvPicPr>
                      <a:picLocks noChangeAspect="1"/>
                    </pic:cNvPicPr>
                  </pic:nvPicPr>
                  <pic:blipFill>
                    <a:blip r:embed="rId33"/>
                    <a:stretch>
                      <a:fillRect/>
                    </a:stretch>
                  </pic:blipFill>
                  <pic:spPr>
                    <a:xfrm>
                      <a:off x="0" y="0"/>
                      <a:ext cx="5273040" cy="507619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4310" cy="4283075"/>
            <wp:effectExtent l="0" t="0" r="2540" b="3175"/>
            <wp:docPr id="32" name="图片 32" descr="167851648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78516483904"/>
                    <pic:cNvPicPr>
                      <a:picLocks noChangeAspect="1"/>
                    </pic:cNvPicPr>
                  </pic:nvPicPr>
                  <pic:blipFill>
                    <a:blip r:embed="rId34"/>
                    <a:stretch>
                      <a:fillRect/>
                    </a:stretch>
                  </pic:blipFill>
                  <pic:spPr>
                    <a:xfrm>
                      <a:off x="0" y="0"/>
                      <a:ext cx="5274310" cy="428307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目前cme的品种是从文件里解析后然后跟库里比对，如果没有就插入</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目前cme的合约是只解析当前成交表里已经有的合约</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关于MaxRisk的计算：</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Master账户是根据合约对冲后计算出来的值再在前面加了负号</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子账户是各自算Net的值，Net为负就直接为负数，为正就绝对值后加负号。</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所以会发现Master账户的MaxRisk与子账户各自的MaxRisk求和后对不上。</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因为当子账户有Net为正数是，写到数据库其实是负数，就这个原因会导致与Master对冲后的数据对不上。</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7325" cy="1230630"/>
            <wp:effectExtent l="0" t="0" r="9525" b="7620"/>
            <wp:docPr id="33" name="图片 33" descr="168005522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80055222369"/>
                    <pic:cNvPicPr>
                      <a:picLocks noChangeAspect="1"/>
                    </pic:cNvPicPr>
                  </pic:nvPicPr>
                  <pic:blipFill>
                    <a:blip r:embed="rId35"/>
                    <a:stretch>
                      <a:fillRect/>
                    </a:stretch>
                  </pic:blipFill>
                  <pic:spPr>
                    <a:xfrm>
                      <a:off x="0" y="0"/>
                      <a:ext cx="5267325" cy="1230630"/>
                    </a:xfrm>
                    <a:prstGeom prst="rect">
                      <a:avLst/>
                    </a:prstGeom>
                  </pic:spPr>
                </pic:pic>
              </a:graphicData>
            </a:graphic>
          </wp:inline>
        </w:drawing>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在触发器里如果trdtyp=2，那么就把feetyp设置为1,表示EFP收费类型。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数据库默认FeeTyp是为0</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default" w:ascii="monospace" w:hAnsi="monospace" w:eastAsia="monospace" w:cs="monospace"/>
          <w:i w:val="0"/>
          <w:iCs w:val="0"/>
          <w:caps w:val="0"/>
          <w:color w:val="FFFFFF"/>
          <w:spacing w:val="0"/>
          <w:sz w:val="21"/>
          <w:szCs w:val="21"/>
          <w:shd w:val="clear" w:fill="000000"/>
        </w:rPr>
      </w:pPr>
      <w:r>
        <w:rPr>
          <w:rFonts w:hint="eastAsia" w:ascii="monospace" w:hAnsi="monospace" w:eastAsia="宋体" w:cs="monospace"/>
          <w:i w:val="0"/>
          <w:iCs w:val="0"/>
          <w:color w:val="2E95D3"/>
          <w:spacing w:val="0"/>
          <w:sz w:val="21"/>
          <w:szCs w:val="21"/>
          <w:bdr w:val="single" w:color="D9D9E3" w:sz="2" w:space="0"/>
          <w:shd w:val="clear" w:fill="000000"/>
          <w:lang w:val="en-US" w:eastAsia="zh-CN"/>
        </w:rPr>
        <w:t>S</w:t>
      </w:r>
      <w:r>
        <w:rPr>
          <w:rFonts w:hint="eastAsia" w:ascii="monospace" w:hAnsi="monospace" w:eastAsia="宋体" w:cs="monospace"/>
          <w:i w:val="0"/>
          <w:iCs w:val="0"/>
          <w:caps w:val="0"/>
          <w:color w:val="2E95D3"/>
          <w:spacing w:val="0"/>
          <w:sz w:val="21"/>
          <w:szCs w:val="21"/>
          <w:bdr w:val="single" w:color="D9D9E3" w:sz="2" w:space="0"/>
          <w:shd w:val="clear" w:fill="000000"/>
          <w:lang w:val="en-US" w:eastAsia="zh-CN"/>
        </w:rPr>
        <w:t>ql取反操作：</w:t>
      </w:r>
      <w:r>
        <w:rPr>
          <w:rFonts w:ascii="monospace" w:hAnsi="monospace" w:eastAsia="monospace" w:cs="monospace"/>
          <w:i w:val="0"/>
          <w:iCs w:val="0"/>
          <w:caps w:val="0"/>
          <w:color w:val="2E95D3"/>
          <w:spacing w:val="0"/>
          <w:sz w:val="21"/>
          <w:szCs w:val="21"/>
          <w:bdr w:val="single" w:color="D9D9E3" w:sz="2" w:space="0"/>
          <w:shd w:val="clear" w:fill="000000"/>
        </w:rPr>
        <w:t>SELECT</w:t>
      </w:r>
      <w:r>
        <w:rPr>
          <w:rFonts w:hint="default" w:ascii="monospace" w:hAnsi="monospace" w:eastAsia="monospace" w:cs="monospace"/>
          <w:i w:val="0"/>
          <w:iCs w:val="0"/>
          <w:caps w:val="0"/>
          <w:color w:val="FFFFFF"/>
          <w:spacing w:val="0"/>
          <w:sz w:val="21"/>
          <w:szCs w:val="21"/>
          <w:shd w:val="clear" w:fill="000000"/>
        </w:rPr>
        <w:t xml:space="preserve"> </w:t>
      </w:r>
      <w:r>
        <w:rPr>
          <w:rFonts w:hint="default" w:ascii="monospace" w:hAnsi="monospace" w:eastAsia="monospace" w:cs="monospace"/>
          <w:i w:val="0"/>
          <w:iCs w:val="0"/>
          <w:caps w:val="0"/>
          <w:color w:val="FFFFFF"/>
          <w:spacing w:val="0"/>
          <w:sz w:val="21"/>
          <w:szCs w:val="21"/>
          <w:bdr w:val="single" w:color="D9D9E3" w:sz="2" w:space="0"/>
          <w:shd w:val="clear" w:fill="000000"/>
        </w:rPr>
        <w:t>*</w:t>
      </w:r>
      <w:r>
        <w:rPr>
          <w:rFonts w:hint="default" w:ascii="monospace" w:hAnsi="monospace" w:eastAsia="monospace" w:cs="monospace"/>
          <w:i w:val="0"/>
          <w:iCs w:val="0"/>
          <w:caps w:val="0"/>
          <w:color w:val="FFFFFF"/>
          <w:spacing w:val="0"/>
          <w:sz w:val="21"/>
          <w:szCs w:val="21"/>
          <w:shd w:val="clear" w:fill="000000"/>
        </w:rPr>
        <w:t xml:space="preserve"> </w:t>
      </w:r>
      <w:r>
        <w:rPr>
          <w:rFonts w:hint="default" w:ascii="monospace" w:hAnsi="monospace" w:eastAsia="monospace" w:cs="monospace"/>
          <w:i w:val="0"/>
          <w:iCs w:val="0"/>
          <w:caps w:val="0"/>
          <w:color w:val="2E95D3"/>
          <w:spacing w:val="0"/>
          <w:sz w:val="21"/>
          <w:szCs w:val="21"/>
          <w:bdr w:val="single" w:color="D9D9E3" w:sz="2" w:space="0"/>
          <w:shd w:val="clear" w:fill="000000"/>
        </w:rPr>
        <w:t>FROM</w:t>
      </w:r>
      <w:r>
        <w:rPr>
          <w:rFonts w:hint="default" w:ascii="monospace" w:hAnsi="monospace" w:eastAsia="monospace" w:cs="monospace"/>
          <w:i w:val="0"/>
          <w:iCs w:val="0"/>
          <w:caps w:val="0"/>
          <w:color w:val="FFFFFF"/>
          <w:spacing w:val="0"/>
          <w:sz w:val="21"/>
          <w:szCs w:val="21"/>
          <w:shd w:val="clear" w:fill="000000"/>
        </w:rPr>
        <w:t xml:space="preserve"> dbo.TAccount </w:t>
      </w:r>
      <w:r>
        <w:rPr>
          <w:rFonts w:hint="default" w:ascii="monospace" w:hAnsi="monospace" w:eastAsia="monospace" w:cs="monospace"/>
          <w:i w:val="0"/>
          <w:iCs w:val="0"/>
          <w:caps w:val="0"/>
          <w:color w:val="2E95D3"/>
          <w:spacing w:val="0"/>
          <w:sz w:val="21"/>
          <w:szCs w:val="21"/>
          <w:bdr w:val="single" w:color="D9D9E3" w:sz="2" w:space="0"/>
          <w:shd w:val="clear" w:fill="000000"/>
        </w:rPr>
        <w:t>WHERE</w:t>
      </w:r>
      <w:r>
        <w:rPr>
          <w:rFonts w:hint="default" w:ascii="monospace" w:hAnsi="monospace" w:eastAsia="monospace" w:cs="monospace"/>
          <w:i w:val="0"/>
          <w:iCs w:val="0"/>
          <w:caps w:val="0"/>
          <w:color w:val="FFFFFF"/>
          <w:spacing w:val="0"/>
          <w:sz w:val="21"/>
          <w:szCs w:val="21"/>
          <w:shd w:val="clear" w:fill="000000"/>
        </w:rPr>
        <w:t xml:space="preserve"> </w:t>
      </w:r>
      <w:r>
        <w:rPr>
          <w:rFonts w:hint="default" w:ascii="monospace" w:hAnsi="monospace" w:eastAsia="monospace" w:cs="monospace"/>
          <w:i w:val="0"/>
          <w:iCs w:val="0"/>
          <w:caps w:val="0"/>
          <w:color w:val="2E95D3"/>
          <w:spacing w:val="0"/>
          <w:sz w:val="21"/>
          <w:szCs w:val="21"/>
          <w:bdr w:val="single" w:color="D9D9E3" w:sz="2" w:space="0"/>
          <w:shd w:val="clear" w:fill="000000"/>
        </w:rPr>
        <w:t>NOT</w:t>
      </w:r>
      <w:r>
        <w:rPr>
          <w:rFonts w:hint="default" w:ascii="monospace" w:hAnsi="monospace" w:eastAsia="monospace" w:cs="monospace"/>
          <w:i w:val="0"/>
          <w:iCs w:val="0"/>
          <w:caps w:val="0"/>
          <w:color w:val="FFFFFF"/>
          <w:spacing w:val="0"/>
          <w:sz w:val="21"/>
          <w:szCs w:val="21"/>
          <w:shd w:val="clear" w:fill="000000"/>
        </w:rPr>
        <w:t xml:space="preserve"> (AccountType</w:t>
      </w:r>
      <w:r>
        <w:rPr>
          <w:rFonts w:hint="default" w:ascii="monospace" w:hAnsi="monospace" w:eastAsia="monospace" w:cs="monospace"/>
          <w:i w:val="0"/>
          <w:iCs w:val="0"/>
          <w:caps w:val="0"/>
          <w:color w:val="FFFFFF"/>
          <w:spacing w:val="0"/>
          <w:sz w:val="21"/>
          <w:szCs w:val="21"/>
          <w:bdr w:val="single" w:color="D9D9E3" w:sz="2" w:space="0"/>
          <w:shd w:val="clear" w:fill="000000"/>
        </w:rPr>
        <w:t>=</w:t>
      </w:r>
      <w:r>
        <w:rPr>
          <w:rFonts w:hint="default" w:ascii="monospace" w:hAnsi="monospace" w:eastAsia="monospace" w:cs="monospace"/>
          <w:i w:val="0"/>
          <w:iCs w:val="0"/>
          <w:caps w:val="0"/>
          <w:color w:val="00A67D"/>
          <w:spacing w:val="0"/>
          <w:sz w:val="21"/>
          <w:szCs w:val="21"/>
          <w:bdr w:val="single" w:color="D9D9E3" w:sz="2" w:space="0"/>
          <w:shd w:val="clear" w:fill="000000"/>
        </w:rPr>
        <w:t>'N'</w:t>
      </w:r>
      <w:r>
        <w:rPr>
          <w:rFonts w:hint="default" w:ascii="monospace" w:hAnsi="monospace" w:eastAsia="monospace" w:cs="monospace"/>
          <w:i w:val="0"/>
          <w:iCs w:val="0"/>
          <w:caps w:val="0"/>
          <w:color w:val="FFFFFF"/>
          <w:spacing w:val="0"/>
          <w:sz w:val="21"/>
          <w:szCs w:val="21"/>
          <w:shd w:val="clear" w:fill="000000"/>
        </w:rPr>
        <w:t xml:space="preserve"> </w:t>
      </w:r>
      <w:r>
        <w:rPr>
          <w:rFonts w:hint="default" w:ascii="monospace" w:hAnsi="monospace" w:eastAsia="monospace" w:cs="monospace"/>
          <w:i w:val="0"/>
          <w:iCs w:val="0"/>
          <w:caps w:val="0"/>
          <w:color w:val="2E95D3"/>
          <w:spacing w:val="0"/>
          <w:sz w:val="21"/>
          <w:szCs w:val="21"/>
          <w:bdr w:val="single" w:color="D9D9E3" w:sz="2" w:space="0"/>
          <w:shd w:val="clear" w:fill="000000"/>
        </w:rPr>
        <w:t>AND</w:t>
      </w:r>
      <w:r>
        <w:rPr>
          <w:rFonts w:hint="default" w:ascii="monospace" w:hAnsi="monospace" w:eastAsia="monospace" w:cs="monospace"/>
          <w:i w:val="0"/>
          <w:iCs w:val="0"/>
          <w:caps w:val="0"/>
          <w:color w:val="FFFFFF"/>
          <w:spacing w:val="0"/>
          <w:sz w:val="21"/>
          <w:szCs w:val="21"/>
          <w:shd w:val="clear" w:fill="000000"/>
        </w:rPr>
        <w:t xml:space="preserve"> MemberShip</w:t>
      </w:r>
      <w:r>
        <w:rPr>
          <w:rFonts w:hint="default" w:ascii="monospace" w:hAnsi="monospace" w:eastAsia="monospace" w:cs="monospace"/>
          <w:i w:val="0"/>
          <w:iCs w:val="0"/>
          <w:caps w:val="0"/>
          <w:color w:val="FFFFFF"/>
          <w:spacing w:val="0"/>
          <w:sz w:val="21"/>
          <w:szCs w:val="21"/>
          <w:bdr w:val="single" w:color="D9D9E3" w:sz="2" w:space="0"/>
          <w:shd w:val="clear" w:fill="000000"/>
        </w:rPr>
        <w:t>=</w:t>
      </w:r>
      <w:r>
        <w:rPr>
          <w:rFonts w:hint="default" w:ascii="monospace" w:hAnsi="monospace" w:eastAsia="monospace" w:cs="monospace"/>
          <w:i w:val="0"/>
          <w:iCs w:val="0"/>
          <w:caps w:val="0"/>
          <w:color w:val="00A67D"/>
          <w:spacing w:val="0"/>
          <w:sz w:val="21"/>
          <w:szCs w:val="21"/>
          <w:bdr w:val="single" w:color="D9D9E3" w:sz="2" w:space="0"/>
          <w:shd w:val="clear" w:fill="000000"/>
        </w:rPr>
        <w:t>'I'</w:t>
      </w:r>
      <w:r>
        <w:rPr>
          <w:rFonts w:hint="default" w:ascii="monospace" w:hAnsi="monospace" w:eastAsia="monospace" w:cs="monospace"/>
          <w:i w:val="0"/>
          <w:iCs w:val="0"/>
          <w:caps w:val="0"/>
          <w:color w:val="FFFFFF"/>
          <w:spacing w:val="0"/>
          <w:sz w:val="21"/>
          <w:szCs w:val="21"/>
          <w:shd w:val="clear" w:fill="000000"/>
        </w:rPr>
        <w:t>)</w:t>
      </w:r>
    </w:p>
    <w:p>
      <w:pPr>
        <w:widowControl w:val="0"/>
        <w:numPr>
          <w:ilvl w:val="0"/>
          <w:numId w:val="0"/>
        </w:numPr>
        <w:jc w:val="both"/>
        <w:rPr>
          <w:rFonts w:hint="default" w:ascii="monospace" w:hAnsi="monospace" w:eastAsia="monospace" w:cs="monospace"/>
          <w:i w:val="0"/>
          <w:iCs w:val="0"/>
          <w:caps w:val="0"/>
          <w:color w:val="FFFFFF"/>
          <w:spacing w:val="0"/>
          <w:sz w:val="21"/>
          <w:szCs w:val="21"/>
          <w:shd w:val="clear" w:fill="000000"/>
        </w:rPr>
      </w:pPr>
    </w:p>
    <w:p>
      <w:pPr>
        <w:widowControl w:val="0"/>
        <w:numPr>
          <w:ilvl w:val="0"/>
          <w:numId w:val="0"/>
        </w:numPr>
        <w:jc w:val="both"/>
      </w:pPr>
      <w:r>
        <w:drawing>
          <wp:inline distT="0" distB="0" distL="114300" distR="114300">
            <wp:extent cx="5271770" cy="6106795"/>
            <wp:effectExtent l="0" t="0" r="5080" b="825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6"/>
                    <a:stretch>
                      <a:fillRect/>
                    </a:stretch>
                  </pic:blipFill>
                  <pic:spPr>
                    <a:xfrm>
                      <a:off x="0" y="0"/>
                      <a:ext cx="5271770" cy="61067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ascii="Segoe UI" w:hAnsi="Segoe UI" w:eastAsia="Segoe UI" w:cs="Segoe UI"/>
          <w:i w:val="0"/>
          <w:iCs w:val="0"/>
          <w:caps w:val="0"/>
          <w:color w:val="374151"/>
          <w:spacing w:val="0"/>
          <w:sz w:val="24"/>
          <w:szCs w:val="24"/>
        </w:rPr>
      </w:pPr>
      <w:r>
        <w:rPr>
          <w:rFonts w:hint="default" w:ascii="Segoe UI" w:hAnsi="Segoe UI" w:eastAsia="Segoe UI" w:cs="Segoe UI"/>
          <w:i w:val="0"/>
          <w:iCs w:val="0"/>
          <w:caps w:val="0"/>
          <w:color w:val="374151"/>
          <w:spacing w:val="0"/>
          <w:sz w:val="24"/>
          <w:szCs w:val="24"/>
          <w:shd w:val="clear" w:fill="F7F7F8"/>
        </w:rPr>
        <w:t>在上述代码中，主线程通过创建一个子线程并调用</w:t>
      </w:r>
      <w:r>
        <w:rPr>
          <w:rStyle w:val="12"/>
          <w:rFonts w:ascii="monospace" w:hAnsi="monospace" w:eastAsia="monospace" w:cs="monospace"/>
          <w:b/>
          <w:bCs/>
          <w:i w:val="0"/>
          <w:iCs w:val="0"/>
          <w:caps w:val="0"/>
          <w:color w:val="374151"/>
          <w:spacing w:val="0"/>
          <w:sz w:val="18"/>
          <w:szCs w:val="18"/>
          <w:bdr w:val="single" w:color="D9D9E3" w:sz="2" w:space="0"/>
          <w:shd w:val="clear" w:fill="F7F7F8"/>
        </w:rPr>
        <w:t>Join</w:t>
      </w:r>
      <w:r>
        <w:rPr>
          <w:rFonts w:hint="default" w:ascii="Segoe UI" w:hAnsi="Segoe UI" w:eastAsia="Segoe UI" w:cs="Segoe UI"/>
          <w:i w:val="0"/>
          <w:iCs w:val="0"/>
          <w:caps w:val="0"/>
          <w:color w:val="374151"/>
          <w:spacing w:val="0"/>
          <w:sz w:val="24"/>
          <w:szCs w:val="24"/>
          <w:shd w:val="clear" w:fill="F7F7F8"/>
        </w:rPr>
        <w:t>方法来等待子线程完成任务。</w:t>
      </w:r>
      <w:r>
        <w:rPr>
          <w:rStyle w:val="12"/>
          <w:rFonts w:hint="default" w:ascii="monospace" w:hAnsi="monospace" w:eastAsia="monospace" w:cs="monospace"/>
          <w:b/>
          <w:bCs/>
          <w:i w:val="0"/>
          <w:iCs w:val="0"/>
          <w:caps w:val="0"/>
          <w:color w:val="374151"/>
          <w:spacing w:val="0"/>
          <w:sz w:val="18"/>
          <w:szCs w:val="18"/>
          <w:bdr w:val="single" w:color="D9D9E3" w:sz="2" w:space="0"/>
          <w:shd w:val="clear" w:fill="F7F7F8"/>
        </w:rPr>
        <w:t>Join</w:t>
      </w:r>
      <w:r>
        <w:rPr>
          <w:rFonts w:hint="default" w:ascii="Segoe UI" w:hAnsi="Segoe UI" w:eastAsia="Segoe UI" w:cs="Segoe UI"/>
          <w:i w:val="0"/>
          <w:iCs w:val="0"/>
          <w:caps w:val="0"/>
          <w:color w:val="374151"/>
          <w:spacing w:val="0"/>
          <w:sz w:val="24"/>
          <w:szCs w:val="24"/>
          <w:shd w:val="clear" w:fill="F7F7F8"/>
        </w:rPr>
        <w:t>方法会使主线程暂停，直到子线程执行完毕。</w:t>
      </w:r>
    </w:p>
    <w:p>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24"/>
          <w:szCs w:val="24"/>
        </w:rPr>
      </w:pPr>
      <w:r>
        <w:rPr>
          <w:rFonts w:hint="default" w:ascii="Segoe UI" w:hAnsi="Segoe UI" w:eastAsia="Segoe UI" w:cs="Segoe UI"/>
          <w:i w:val="0"/>
          <w:iCs w:val="0"/>
          <w:caps w:val="0"/>
          <w:color w:val="374151"/>
          <w:spacing w:val="0"/>
          <w:sz w:val="24"/>
          <w:szCs w:val="24"/>
          <w:shd w:val="clear" w:fill="F7F7F8"/>
        </w:rPr>
        <w:t>注意，</w:t>
      </w:r>
      <w:r>
        <w:rPr>
          <w:rStyle w:val="12"/>
          <w:rFonts w:hint="default" w:ascii="monospace" w:hAnsi="monospace" w:eastAsia="monospace" w:cs="monospace"/>
          <w:b/>
          <w:bCs/>
          <w:i w:val="0"/>
          <w:iCs w:val="0"/>
          <w:caps w:val="0"/>
          <w:color w:val="374151"/>
          <w:spacing w:val="0"/>
          <w:sz w:val="18"/>
          <w:szCs w:val="18"/>
          <w:bdr w:val="single" w:color="D9D9E3" w:sz="2" w:space="0"/>
          <w:shd w:val="clear" w:fill="F7F7F8"/>
        </w:rPr>
        <w:t>Join</w:t>
      </w:r>
      <w:r>
        <w:rPr>
          <w:rFonts w:hint="default" w:ascii="Segoe UI" w:hAnsi="Segoe UI" w:eastAsia="Segoe UI" w:cs="Segoe UI"/>
          <w:i w:val="0"/>
          <w:iCs w:val="0"/>
          <w:caps w:val="0"/>
          <w:color w:val="374151"/>
          <w:spacing w:val="0"/>
          <w:sz w:val="24"/>
          <w:szCs w:val="24"/>
          <w:shd w:val="clear" w:fill="F7F7F8"/>
        </w:rPr>
        <w:t>方法还可以接受一个超时参数，可以设置主线程等待子线程的最大时间。如果超过该时间子线程还没有完成，主线程会继续执行。</w:t>
      </w:r>
    </w:p>
    <w:p>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0" w:afterAutospacing="0"/>
        <w:ind w:left="0" w:right="0" w:firstLine="0"/>
        <w:rPr>
          <w:rFonts w:hint="default" w:ascii="Segoe UI" w:hAnsi="Segoe UI" w:eastAsia="Segoe UI" w:cs="Segoe UI"/>
          <w:i w:val="0"/>
          <w:iCs w:val="0"/>
          <w:caps w:val="0"/>
          <w:color w:val="374151"/>
          <w:spacing w:val="0"/>
          <w:sz w:val="24"/>
          <w:szCs w:val="24"/>
        </w:rPr>
      </w:pPr>
      <w:r>
        <w:rPr>
          <w:rFonts w:hint="default" w:ascii="Segoe UI" w:hAnsi="Segoe UI" w:eastAsia="Segoe UI" w:cs="Segoe UI"/>
          <w:i w:val="0"/>
          <w:iCs w:val="0"/>
          <w:caps w:val="0"/>
          <w:color w:val="374151"/>
          <w:spacing w:val="0"/>
          <w:sz w:val="24"/>
          <w:szCs w:val="24"/>
          <w:shd w:val="clear" w:fill="F7F7F8"/>
        </w:rPr>
        <w:t>希望这可以帮助你实现主线程等待子线程任务完成后继续执行。</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68595" cy="6035040"/>
            <wp:effectExtent l="0" t="0" r="8255" b="3810"/>
            <wp:docPr id="35" name="图片 35" descr="168551603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85516036970"/>
                    <pic:cNvPicPr>
                      <a:picLocks noChangeAspect="1"/>
                    </pic:cNvPicPr>
                  </pic:nvPicPr>
                  <pic:blipFill>
                    <a:blip r:embed="rId37"/>
                    <a:stretch>
                      <a:fillRect/>
                    </a:stretch>
                  </pic:blipFill>
                  <pic:spPr>
                    <a:xfrm>
                      <a:off x="0" y="0"/>
                      <a:ext cx="5268595" cy="603504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ascii="Segoe UI" w:hAnsi="Segoe UI" w:eastAsia="Segoe UI" w:cs="Segoe UI"/>
          <w:i w:val="0"/>
          <w:iCs w:val="0"/>
          <w:caps w:val="0"/>
          <w:color w:val="374151"/>
          <w:spacing w:val="0"/>
          <w:sz w:val="24"/>
          <w:szCs w:val="24"/>
        </w:rPr>
      </w:pPr>
      <w:r>
        <w:rPr>
          <w:rFonts w:hint="default" w:ascii="Segoe UI" w:hAnsi="Segoe UI" w:eastAsia="Segoe UI" w:cs="Segoe UI"/>
          <w:i w:val="0"/>
          <w:iCs w:val="0"/>
          <w:caps w:val="0"/>
          <w:color w:val="374151"/>
          <w:spacing w:val="0"/>
          <w:sz w:val="24"/>
          <w:szCs w:val="24"/>
          <w:shd w:val="clear" w:fill="F7F7F8"/>
        </w:rPr>
        <w:t xml:space="preserve">在上述代码中，主线程使用 </w:t>
      </w:r>
      <w:r>
        <w:rPr>
          <w:rStyle w:val="12"/>
          <w:rFonts w:ascii="monospace" w:hAnsi="monospace" w:eastAsia="monospace" w:cs="monospace"/>
          <w:b/>
          <w:bCs/>
          <w:i w:val="0"/>
          <w:iCs w:val="0"/>
          <w:caps w:val="0"/>
          <w:color w:val="374151"/>
          <w:spacing w:val="0"/>
          <w:sz w:val="18"/>
          <w:szCs w:val="18"/>
          <w:bdr w:val="single" w:color="D9D9E3" w:sz="2" w:space="0"/>
          <w:shd w:val="clear" w:fill="F7F7F8"/>
        </w:rPr>
        <w:t>Task.Run()</w:t>
      </w:r>
      <w:r>
        <w:rPr>
          <w:rFonts w:hint="default" w:ascii="Segoe UI" w:hAnsi="Segoe UI" w:eastAsia="Segoe UI" w:cs="Segoe UI"/>
          <w:i w:val="0"/>
          <w:iCs w:val="0"/>
          <w:caps w:val="0"/>
          <w:color w:val="374151"/>
          <w:spacing w:val="0"/>
          <w:sz w:val="24"/>
          <w:szCs w:val="24"/>
          <w:shd w:val="clear" w:fill="F7F7F8"/>
        </w:rPr>
        <w:t xml:space="preserve"> 方法创建并启动子线程。然后，主线程调用 </w:t>
      </w:r>
      <w:r>
        <w:rPr>
          <w:rStyle w:val="12"/>
          <w:rFonts w:hint="default" w:ascii="monospace" w:hAnsi="monospace" w:eastAsia="monospace" w:cs="monospace"/>
          <w:b/>
          <w:bCs/>
          <w:i w:val="0"/>
          <w:iCs w:val="0"/>
          <w:caps w:val="0"/>
          <w:color w:val="374151"/>
          <w:spacing w:val="0"/>
          <w:sz w:val="18"/>
          <w:szCs w:val="18"/>
          <w:bdr w:val="single" w:color="D9D9E3" w:sz="2" w:space="0"/>
          <w:shd w:val="clear" w:fill="F7F7F8"/>
        </w:rPr>
        <w:t>Wait()</w:t>
      </w:r>
      <w:r>
        <w:rPr>
          <w:rFonts w:hint="default" w:ascii="Segoe UI" w:hAnsi="Segoe UI" w:eastAsia="Segoe UI" w:cs="Segoe UI"/>
          <w:i w:val="0"/>
          <w:iCs w:val="0"/>
          <w:caps w:val="0"/>
          <w:color w:val="374151"/>
          <w:spacing w:val="0"/>
          <w:sz w:val="24"/>
          <w:szCs w:val="24"/>
          <w:shd w:val="clear" w:fill="F7F7F8"/>
        </w:rPr>
        <w:t xml:space="preserve"> 方法等待子线程完成任务。</w:t>
      </w:r>
      <w:r>
        <w:rPr>
          <w:rStyle w:val="12"/>
          <w:rFonts w:hint="default" w:ascii="monospace" w:hAnsi="monospace" w:eastAsia="monospace" w:cs="monospace"/>
          <w:b/>
          <w:bCs/>
          <w:i w:val="0"/>
          <w:iCs w:val="0"/>
          <w:caps w:val="0"/>
          <w:color w:val="374151"/>
          <w:spacing w:val="0"/>
          <w:sz w:val="18"/>
          <w:szCs w:val="18"/>
          <w:bdr w:val="single" w:color="D9D9E3" w:sz="2" w:space="0"/>
          <w:shd w:val="clear" w:fill="F7F7F8"/>
        </w:rPr>
        <w:t>Wait()</w:t>
      </w:r>
      <w:r>
        <w:rPr>
          <w:rFonts w:hint="default" w:ascii="Segoe UI" w:hAnsi="Segoe UI" w:eastAsia="Segoe UI" w:cs="Segoe UI"/>
          <w:i w:val="0"/>
          <w:iCs w:val="0"/>
          <w:caps w:val="0"/>
          <w:color w:val="374151"/>
          <w:spacing w:val="0"/>
          <w:sz w:val="24"/>
          <w:szCs w:val="24"/>
          <w:shd w:val="clear" w:fill="F7F7F8"/>
        </w:rPr>
        <w:t xml:space="preserve"> 方法会使主线程暂停，直到子线程执行完毕。</w:t>
      </w:r>
    </w:p>
    <w:p>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24"/>
          <w:szCs w:val="24"/>
        </w:rPr>
      </w:pPr>
      <w:r>
        <w:rPr>
          <w:rFonts w:hint="default" w:ascii="Segoe UI" w:hAnsi="Segoe UI" w:eastAsia="Segoe UI" w:cs="Segoe UI"/>
          <w:i w:val="0"/>
          <w:iCs w:val="0"/>
          <w:caps w:val="0"/>
          <w:color w:val="374151"/>
          <w:spacing w:val="0"/>
          <w:sz w:val="24"/>
          <w:szCs w:val="24"/>
          <w:shd w:val="clear" w:fill="F7F7F8"/>
        </w:rPr>
        <w:t>同样地，</w:t>
      </w:r>
      <w:r>
        <w:rPr>
          <w:rStyle w:val="12"/>
          <w:rFonts w:hint="default" w:ascii="monospace" w:hAnsi="monospace" w:eastAsia="monospace" w:cs="monospace"/>
          <w:b/>
          <w:bCs/>
          <w:i w:val="0"/>
          <w:iCs w:val="0"/>
          <w:caps w:val="0"/>
          <w:color w:val="374151"/>
          <w:spacing w:val="0"/>
          <w:sz w:val="18"/>
          <w:szCs w:val="18"/>
          <w:bdr w:val="single" w:color="D9D9E3" w:sz="2" w:space="0"/>
          <w:shd w:val="clear" w:fill="F7F7F8"/>
        </w:rPr>
        <w:t>Wait()</w:t>
      </w:r>
      <w:r>
        <w:rPr>
          <w:rFonts w:hint="default" w:ascii="Segoe UI" w:hAnsi="Segoe UI" w:eastAsia="Segoe UI" w:cs="Segoe UI"/>
          <w:i w:val="0"/>
          <w:iCs w:val="0"/>
          <w:caps w:val="0"/>
          <w:color w:val="374151"/>
          <w:spacing w:val="0"/>
          <w:sz w:val="24"/>
          <w:szCs w:val="24"/>
          <w:shd w:val="clear" w:fill="F7F7F8"/>
        </w:rPr>
        <w:t xml:space="preserve"> 方法也可以接受一个超时参数，可以设置主线程等待子线程的最大时间。如果超过该时间子线程还没有完成，主线程会继续执行。</w:t>
      </w:r>
    </w:p>
    <w:p>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0" w:afterAutospacing="0"/>
        <w:ind w:left="0" w:right="0" w:firstLine="0"/>
        <w:rPr>
          <w:rFonts w:hint="default" w:ascii="Segoe UI" w:hAnsi="Segoe UI" w:eastAsia="Segoe UI" w:cs="Segoe UI"/>
          <w:i w:val="0"/>
          <w:iCs w:val="0"/>
          <w:caps w:val="0"/>
          <w:color w:val="374151"/>
          <w:spacing w:val="0"/>
          <w:sz w:val="24"/>
          <w:szCs w:val="24"/>
        </w:rPr>
      </w:pPr>
      <w:r>
        <w:rPr>
          <w:rFonts w:hint="default" w:ascii="Segoe UI" w:hAnsi="Segoe UI" w:eastAsia="Segoe UI" w:cs="Segoe UI"/>
          <w:i w:val="0"/>
          <w:iCs w:val="0"/>
          <w:caps w:val="0"/>
          <w:color w:val="374151"/>
          <w:spacing w:val="0"/>
          <w:sz w:val="24"/>
          <w:szCs w:val="24"/>
          <w:shd w:val="clear" w:fill="F7F7F8"/>
        </w:rPr>
        <w:t xml:space="preserve">希望这可以帮助你使用 </w:t>
      </w:r>
      <w:r>
        <w:rPr>
          <w:rStyle w:val="12"/>
          <w:rFonts w:hint="default" w:ascii="monospace" w:hAnsi="monospace" w:eastAsia="monospace" w:cs="monospace"/>
          <w:b/>
          <w:bCs/>
          <w:i w:val="0"/>
          <w:iCs w:val="0"/>
          <w:caps w:val="0"/>
          <w:color w:val="374151"/>
          <w:spacing w:val="0"/>
          <w:sz w:val="18"/>
          <w:szCs w:val="18"/>
          <w:bdr w:val="single" w:color="D9D9E3" w:sz="2" w:space="0"/>
          <w:shd w:val="clear" w:fill="F7F7F8"/>
        </w:rPr>
        <w:t>Task</w:t>
      </w:r>
      <w:r>
        <w:rPr>
          <w:rFonts w:hint="default" w:ascii="Segoe UI" w:hAnsi="Segoe UI" w:eastAsia="Segoe UI" w:cs="Segoe UI"/>
          <w:i w:val="0"/>
          <w:iCs w:val="0"/>
          <w:caps w:val="0"/>
          <w:color w:val="374151"/>
          <w:spacing w:val="0"/>
          <w:sz w:val="24"/>
          <w:szCs w:val="24"/>
          <w:shd w:val="clear" w:fill="F7F7F8"/>
        </w:rPr>
        <w:t xml:space="preserve"> 实现主线程等待子线程任务完成后继续执行。</w:t>
      </w:r>
    </w:p>
    <w:p>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ascii="Segoe UI" w:hAnsi="Segoe UI" w:eastAsia="Segoe UI" w:cs="Segoe UI"/>
          <w:i w:val="0"/>
          <w:iCs w:val="0"/>
          <w:caps w:val="0"/>
          <w:color w:val="374151"/>
          <w:spacing w:val="0"/>
          <w:sz w:val="24"/>
          <w:szCs w:val="24"/>
        </w:rPr>
      </w:pPr>
      <w:r>
        <w:rPr>
          <w:rFonts w:hint="eastAsia"/>
          <w:lang w:val="en-US" w:eastAsia="zh-CN"/>
        </w:rPr>
        <w:drawing>
          <wp:inline distT="0" distB="0" distL="114300" distR="114300">
            <wp:extent cx="5267325" cy="6043930"/>
            <wp:effectExtent l="0" t="0" r="9525" b="13970"/>
            <wp:docPr id="36" name="图片 36" descr="168551611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85516113668"/>
                    <pic:cNvPicPr>
                      <a:picLocks noChangeAspect="1"/>
                    </pic:cNvPicPr>
                  </pic:nvPicPr>
                  <pic:blipFill>
                    <a:blip r:embed="rId38"/>
                    <a:stretch>
                      <a:fillRect/>
                    </a:stretch>
                  </pic:blipFill>
                  <pic:spPr>
                    <a:xfrm>
                      <a:off x="0" y="0"/>
                      <a:ext cx="5267325" cy="6043930"/>
                    </a:xfrm>
                    <a:prstGeom prst="rect">
                      <a:avLst/>
                    </a:prstGeom>
                  </pic:spPr>
                </pic:pic>
              </a:graphicData>
            </a:graphic>
          </wp:inline>
        </w:drawing>
      </w:r>
      <w:r>
        <w:rPr>
          <w:rFonts w:hint="default" w:ascii="Segoe UI" w:hAnsi="Segoe UI" w:eastAsia="Segoe UI" w:cs="Segoe UI"/>
          <w:i w:val="0"/>
          <w:iCs w:val="0"/>
          <w:caps w:val="0"/>
          <w:color w:val="374151"/>
          <w:spacing w:val="0"/>
          <w:sz w:val="24"/>
          <w:szCs w:val="24"/>
          <w:shd w:val="clear" w:fill="F7F7F8"/>
        </w:rPr>
        <w:t>在上述代码中，</w:t>
      </w:r>
      <w:r>
        <w:rPr>
          <w:rStyle w:val="12"/>
          <w:rFonts w:ascii="monospace" w:hAnsi="monospace" w:eastAsia="monospace" w:cs="monospace"/>
          <w:b/>
          <w:bCs/>
          <w:i w:val="0"/>
          <w:iCs w:val="0"/>
          <w:caps w:val="0"/>
          <w:color w:val="374151"/>
          <w:spacing w:val="0"/>
          <w:sz w:val="18"/>
          <w:szCs w:val="18"/>
          <w:bdr w:val="single" w:color="D9D9E3" w:sz="2" w:space="0"/>
          <w:shd w:val="clear" w:fill="F7F7F8"/>
        </w:rPr>
        <w:t>Main()</w:t>
      </w:r>
      <w:r>
        <w:rPr>
          <w:rFonts w:hint="default" w:ascii="Segoe UI" w:hAnsi="Segoe UI" w:eastAsia="Segoe UI" w:cs="Segoe UI"/>
          <w:i w:val="0"/>
          <w:iCs w:val="0"/>
          <w:caps w:val="0"/>
          <w:color w:val="374151"/>
          <w:spacing w:val="0"/>
          <w:sz w:val="24"/>
          <w:szCs w:val="24"/>
          <w:shd w:val="clear" w:fill="F7F7F8"/>
        </w:rPr>
        <w:t xml:space="preserve"> 方法被标记为 </w:t>
      </w:r>
      <w:r>
        <w:rPr>
          <w:rStyle w:val="12"/>
          <w:rFonts w:hint="default" w:ascii="monospace" w:hAnsi="monospace" w:eastAsia="monospace" w:cs="monospace"/>
          <w:b/>
          <w:bCs/>
          <w:i w:val="0"/>
          <w:iCs w:val="0"/>
          <w:caps w:val="0"/>
          <w:color w:val="374151"/>
          <w:spacing w:val="0"/>
          <w:sz w:val="18"/>
          <w:szCs w:val="18"/>
          <w:bdr w:val="single" w:color="D9D9E3" w:sz="2" w:space="0"/>
          <w:shd w:val="clear" w:fill="F7F7F8"/>
        </w:rPr>
        <w:t>async</w:t>
      </w:r>
      <w:r>
        <w:rPr>
          <w:rFonts w:hint="default" w:ascii="Segoe UI" w:hAnsi="Segoe UI" w:eastAsia="Segoe UI" w:cs="Segoe UI"/>
          <w:i w:val="0"/>
          <w:iCs w:val="0"/>
          <w:caps w:val="0"/>
          <w:color w:val="374151"/>
          <w:spacing w:val="0"/>
          <w:sz w:val="24"/>
          <w:szCs w:val="24"/>
          <w:shd w:val="clear" w:fill="F7F7F8"/>
        </w:rPr>
        <w:t xml:space="preserve">，并使用 </w:t>
      </w:r>
      <w:r>
        <w:rPr>
          <w:rStyle w:val="12"/>
          <w:rFonts w:hint="default" w:ascii="monospace" w:hAnsi="monospace" w:eastAsia="monospace" w:cs="monospace"/>
          <w:b/>
          <w:bCs/>
          <w:i w:val="0"/>
          <w:iCs w:val="0"/>
          <w:caps w:val="0"/>
          <w:color w:val="374151"/>
          <w:spacing w:val="0"/>
          <w:sz w:val="18"/>
          <w:szCs w:val="18"/>
          <w:bdr w:val="single" w:color="D9D9E3" w:sz="2" w:space="0"/>
          <w:shd w:val="clear" w:fill="F7F7F8"/>
        </w:rPr>
        <w:t>await</w:t>
      </w:r>
      <w:r>
        <w:rPr>
          <w:rFonts w:hint="default" w:ascii="Segoe UI" w:hAnsi="Segoe UI" w:eastAsia="Segoe UI" w:cs="Segoe UI"/>
          <w:i w:val="0"/>
          <w:iCs w:val="0"/>
          <w:caps w:val="0"/>
          <w:color w:val="374151"/>
          <w:spacing w:val="0"/>
          <w:sz w:val="24"/>
          <w:szCs w:val="24"/>
          <w:shd w:val="clear" w:fill="F7F7F8"/>
        </w:rPr>
        <w:t xml:space="preserve"> 来等待子线程的完成。使用 </w:t>
      </w:r>
      <w:r>
        <w:rPr>
          <w:rStyle w:val="12"/>
          <w:rFonts w:hint="default" w:ascii="monospace" w:hAnsi="monospace" w:eastAsia="monospace" w:cs="monospace"/>
          <w:b/>
          <w:bCs/>
          <w:i w:val="0"/>
          <w:iCs w:val="0"/>
          <w:caps w:val="0"/>
          <w:color w:val="374151"/>
          <w:spacing w:val="0"/>
          <w:sz w:val="18"/>
          <w:szCs w:val="18"/>
          <w:bdr w:val="single" w:color="D9D9E3" w:sz="2" w:space="0"/>
          <w:shd w:val="clear" w:fill="F7F7F8"/>
        </w:rPr>
        <w:t>async/await</w:t>
      </w:r>
      <w:r>
        <w:rPr>
          <w:rFonts w:hint="default" w:ascii="Segoe UI" w:hAnsi="Segoe UI" w:eastAsia="Segoe UI" w:cs="Segoe UI"/>
          <w:i w:val="0"/>
          <w:iCs w:val="0"/>
          <w:caps w:val="0"/>
          <w:color w:val="374151"/>
          <w:spacing w:val="0"/>
          <w:sz w:val="24"/>
          <w:szCs w:val="24"/>
          <w:shd w:val="clear" w:fill="F7F7F8"/>
        </w:rPr>
        <w:t xml:space="preserve"> 的方式可以让主线程（UI线程）在等待子线程时保持响应，不会阻塞用户界面。</w:t>
      </w:r>
    </w:p>
    <w:p>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0" w:afterAutospacing="0"/>
        <w:ind w:left="0" w:right="0" w:firstLine="0"/>
        <w:rPr>
          <w:rFonts w:hint="default" w:ascii="Segoe UI" w:hAnsi="Segoe UI" w:eastAsia="Segoe UI" w:cs="Segoe UI"/>
          <w:i w:val="0"/>
          <w:iCs w:val="0"/>
          <w:caps w:val="0"/>
          <w:color w:val="374151"/>
          <w:spacing w:val="0"/>
          <w:sz w:val="24"/>
          <w:szCs w:val="24"/>
        </w:rPr>
      </w:pPr>
      <w:r>
        <w:rPr>
          <w:rFonts w:hint="default" w:ascii="Segoe UI" w:hAnsi="Segoe UI" w:eastAsia="Segoe UI" w:cs="Segoe UI"/>
          <w:i w:val="0"/>
          <w:iCs w:val="0"/>
          <w:caps w:val="0"/>
          <w:color w:val="374151"/>
          <w:spacing w:val="0"/>
          <w:sz w:val="24"/>
          <w:szCs w:val="24"/>
          <w:shd w:val="clear" w:fill="F7F7F8"/>
        </w:rPr>
        <w:t>希望这可以解决你的疑问，让你避免UI线程阻塞的问题。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70500" cy="2794000"/>
            <wp:effectExtent l="0" t="0" r="6350" b="6350"/>
            <wp:docPr id="37" name="图片 37" descr="168560672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85606721836"/>
                    <pic:cNvPicPr>
                      <a:picLocks noChangeAspect="1"/>
                    </pic:cNvPicPr>
                  </pic:nvPicPr>
                  <pic:blipFill>
                    <a:blip r:embed="rId39"/>
                    <a:stretch>
                      <a:fillRect/>
                    </a:stretch>
                  </pic:blipFill>
                  <pic:spPr>
                    <a:xfrm>
                      <a:off x="0" y="0"/>
                      <a:ext cx="5270500" cy="279400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69230" cy="3589655"/>
            <wp:effectExtent l="0" t="0" r="7620" b="10795"/>
            <wp:docPr id="38" name="图片 38" descr="168984464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89844647982"/>
                    <pic:cNvPicPr>
                      <a:picLocks noChangeAspect="1"/>
                    </pic:cNvPicPr>
                  </pic:nvPicPr>
                  <pic:blipFill>
                    <a:blip r:embed="rId40"/>
                    <a:stretch>
                      <a:fillRect/>
                    </a:stretch>
                  </pic:blipFill>
                  <pic:spPr>
                    <a:xfrm>
                      <a:off x="0" y="0"/>
                      <a:ext cx="5269230" cy="3589655"/>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非常经典的三个耗时任务同时并行，最后等待他们的结果</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6035040"/>
            <wp:effectExtent l="0" t="0" r="3810" b="3810"/>
            <wp:docPr id="39" name="图片 39" descr="16898455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89845560414"/>
                    <pic:cNvPicPr>
                      <a:picLocks noChangeAspect="1"/>
                    </pic:cNvPicPr>
                  </pic:nvPicPr>
                  <pic:blipFill>
                    <a:blip r:embed="rId41"/>
                    <a:stretch>
                      <a:fillRect/>
                    </a:stretch>
                  </pic:blipFill>
                  <pic:spPr>
                    <a:xfrm>
                      <a:off x="0" y="0"/>
                      <a:ext cx="5273040" cy="6035040"/>
                    </a:xfrm>
                    <a:prstGeom prst="rect">
                      <a:avLst/>
                    </a:prstGeom>
                  </pic:spPr>
                </pic:pic>
              </a:graphicData>
            </a:graphic>
          </wp:inline>
        </w:drawing>
      </w:r>
      <w:r>
        <w:rPr>
          <w:rFonts w:hint="default"/>
          <w:lang w:val="en-US" w:eastAsia="zh-CN"/>
        </w:rPr>
        <w:drawing>
          <wp:inline distT="0" distB="0" distL="114300" distR="114300">
            <wp:extent cx="5265420" cy="3432175"/>
            <wp:effectExtent l="0" t="0" r="11430" b="15875"/>
            <wp:docPr id="40" name="图片 40" descr="169000254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90002548584"/>
                    <pic:cNvPicPr>
                      <a:picLocks noChangeAspect="1"/>
                    </pic:cNvPicPr>
                  </pic:nvPicPr>
                  <pic:blipFill>
                    <a:blip r:embed="rId42"/>
                    <a:stretch>
                      <a:fillRect/>
                    </a:stretch>
                  </pic:blipFill>
                  <pic:spPr>
                    <a:xfrm>
                      <a:off x="0" y="0"/>
                      <a:ext cx="5265420" cy="3432175"/>
                    </a:xfrm>
                    <a:prstGeom prst="rect">
                      <a:avLst/>
                    </a:prstGeom>
                  </pic:spPr>
                </pic:pic>
              </a:graphicData>
            </a:graphic>
          </wp:inline>
        </w:drawing>
      </w:r>
      <w:r>
        <w:rPr>
          <w:rFonts w:hint="default"/>
          <w:lang w:val="en-US" w:eastAsia="zh-CN"/>
        </w:rPr>
        <w:drawing>
          <wp:inline distT="0" distB="0" distL="114300" distR="114300">
            <wp:extent cx="5269230" cy="7114540"/>
            <wp:effectExtent l="0" t="0" r="7620" b="10160"/>
            <wp:docPr id="41" name="图片 41" descr="169076899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90768992960"/>
                    <pic:cNvPicPr>
                      <a:picLocks noChangeAspect="1"/>
                    </pic:cNvPicPr>
                  </pic:nvPicPr>
                  <pic:blipFill>
                    <a:blip r:embed="rId43"/>
                    <a:stretch>
                      <a:fillRect/>
                    </a:stretch>
                  </pic:blipFill>
                  <pic:spPr>
                    <a:xfrm>
                      <a:off x="0" y="0"/>
                      <a:ext cx="5269230" cy="711454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5357495"/>
            <wp:effectExtent l="0" t="0" r="2540" b="14605"/>
            <wp:docPr id="42" name="图片 42" descr="169104127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91041278938"/>
                    <pic:cNvPicPr>
                      <a:picLocks noChangeAspect="1"/>
                    </pic:cNvPicPr>
                  </pic:nvPicPr>
                  <pic:blipFill>
                    <a:blip r:embed="rId44"/>
                    <a:stretch>
                      <a:fillRect/>
                    </a:stretch>
                  </pic:blipFill>
                  <pic:spPr>
                    <a:xfrm>
                      <a:off x="0" y="0"/>
                      <a:ext cx="5274310" cy="535749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135" cy="3890010"/>
            <wp:effectExtent l="0" t="0" r="5715" b="15240"/>
            <wp:docPr id="43" name="图片 43" descr="169104142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91041428823"/>
                    <pic:cNvPicPr>
                      <a:picLocks noChangeAspect="1"/>
                    </pic:cNvPicPr>
                  </pic:nvPicPr>
                  <pic:blipFill>
                    <a:blip r:embed="rId45"/>
                    <a:stretch>
                      <a:fillRect/>
                    </a:stretch>
                  </pic:blipFill>
                  <pic:spPr>
                    <a:xfrm>
                      <a:off x="0" y="0"/>
                      <a:ext cx="5271135" cy="389001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3287395"/>
            <wp:effectExtent l="0" t="0" r="8255" b="8255"/>
            <wp:docPr id="44" name="图片 44" descr="169104201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91042017068"/>
                    <pic:cNvPicPr>
                      <a:picLocks noChangeAspect="1"/>
                    </pic:cNvPicPr>
                  </pic:nvPicPr>
                  <pic:blipFill>
                    <a:blip r:embed="rId46"/>
                    <a:stretch>
                      <a:fillRect/>
                    </a:stretch>
                  </pic:blipFill>
                  <pic:spPr>
                    <a:xfrm>
                      <a:off x="0" y="0"/>
                      <a:ext cx="5268595" cy="328739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Csv转换成json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150" cy="1640840"/>
            <wp:effectExtent l="0" t="0" r="12700" b="16510"/>
            <wp:docPr id="45" name="图片 45" descr="169113459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91134594942"/>
                    <pic:cNvPicPr>
                      <a:picLocks noChangeAspect="1"/>
                    </pic:cNvPicPr>
                  </pic:nvPicPr>
                  <pic:blipFill>
                    <a:blip r:embed="rId47"/>
                    <a:stretch>
                      <a:fillRect/>
                    </a:stretch>
                  </pic:blipFill>
                  <pic:spPr>
                    <a:xfrm>
                      <a:off x="0" y="0"/>
                      <a:ext cx="5264150" cy="1640840"/>
                    </a:xfrm>
                    <a:prstGeom prst="rect">
                      <a:avLst/>
                    </a:prstGeom>
                  </pic:spPr>
                </pic:pic>
              </a:graphicData>
            </a:graphic>
          </wp:inline>
        </w:drawing>
      </w:r>
      <w:r>
        <w:rPr>
          <w:rFonts w:hint="default"/>
          <w:lang w:val="en-US" w:eastAsia="zh-CN"/>
        </w:rPr>
        <w:drawing>
          <wp:inline distT="0" distB="0" distL="114300" distR="114300">
            <wp:extent cx="5268595" cy="3016885"/>
            <wp:effectExtent l="0" t="0" r="8255" b="12065"/>
            <wp:docPr id="46" name="图片 46" descr="169113473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91134731281"/>
                    <pic:cNvPicPr>
                      <a:picLocks noChangeAspect="1"/>
                    </pic:cNvPicPr>
                  </pic:nvPicPr>
                  <pic:blipFill>
                    <a:blip r:embed="rId48"/>
                    <a:stretch>
                      <a:fillRect/>
                    </a:stretch>
                  </pic:blipFill>
                  <pic:spPr>
                    <a:xfrm>
                      <a:off x="0" y="0"/>
                      <a:ext cx="5268595" cy="3016885"/>
                    </a:xfrm>
                    <a:prstGeom prst="rect">
                      <a:avLst/>
                    </a:prstGeom>
                  </pic:spPr>
                </pic:pic>
              </a:graphicData>
            </a:graphic>
          </wp:inline>
        </w:drawing>
      </w:r>
      <w:r>
        <w:rPr>
          <w:rFonts w:hint="default"/>
          <w:lang w:val="en-US" w:eastAsia="zh-CN"/>
        </w:rPr>
        <w:drawing>
          <wp:inline distT="0" distB="0" distL="114300" distR="114300">
            <wp:extent cx="5269230" cy="3034030"/>
            <wp:effectExtent l="0" t="0" r="7620" b="13970"/>
            <wp:docPr id="47" name="图片 47" descr="169113476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91134763738"/>
                    <pic:cNvPicPr>
                      <a:picLocks noChangeAspect="1"/>
                    </pic:cNvPicPr>
                  </pic:nvPicPr>
                  <pic:blipFill>
                    <a:blip r:embed="rId49"/>
                    <a:stretch>
                      <a:fillRect/>
                    </a:stretch>
                  </pic:blipFill>
                  <pic:spPr>
                    <a:xfrm>
                      <a:off x="0" y="0"/>
                      <a:ext cx="5269230" cy="3034030"/>
                    </a:xfrm>
                    <a:prstGeom prst="rect">
                      <a:avLst/>
                    </a:prstGeom>
                  </pic:spPr>
                </pic:pic>
              </a:graphicData>
            </a:graphic>
          </wp:inline>
        </w:drawing>
      </w:r>
      <w:r>
        <w:rPr>
          <w:rFonts w:hint="default"/>
          <w:lang w:val="en-US" w:eastAsia="zh-CN"/>
        </w:rPr>
        <w:drawing>
          <wp:inline distT="0" distB="0" distL="114300" distR="114300">
            <wp:extent cx="5267960" cy="2856230"/>
            <wp:effectExtent l="0" t="0" r="8890" b="1270"/>
            <wp:docPr id="48" name="图片 48" descr="169113481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91134810889"/>
                    <pic:cNvPicPr>
                      <a:picLocks noChangeAspect="1"/>
                    </pic:cNvPicPr>
                  </pic:nvPicPr>
                  <pic:blipFill>
                    <a:blip r:embed="rId50"/>
                    <a:stretch>
                      <a:fillRect/>
                    </a:stretch>
                  </pic:blipFill>
                  <pic:spPr>
                    <a:xfrm>
                      <a:off x="0" y="0"/>
                      <a:ext cx="5267960" cy="285623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Exchangid可接受的值</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365760"/>
            <wp:effectExtent l="0" t="0" r="6985" b="15240"/>
            <wp:docPr id="49" name="图片 49" descr="169113579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91135793639"/>
                    <pic:cNvPicPr>
                      <a:picLocks noChangeAspect="1"/>
                    </pic:cNvPicPr>
                  </pic:nvPicPr>
                  <pic:blipFill>
                    <a:blip r:embed="rId51"/>
                    <a:stretch>
                      <a:fillRect/>
                    </a:stretch>
                  </pic:blipFill>
                  <pic:spPr>
                    <a:xfrm>
                      <a:off x="0" y="0"/>
                      <a:ext cx="5269865" cy="36576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770" cy="5028565"/>
            <wp:effectExtent l="0" t="0" r="5080" b="635"/>
            <wp:docPr id="50" name="图片 50" descr="16946836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94683694316"/>
                    <pic:cNvPicPr>
                      <a:picLocks noChangeAspect="1"/>
                    </pic:cNvPicPr>
                  </pic:nvPicPr>
                  <pic:blipFill>
                    <a:blip r:embed="rId52"/>
                    <a:stretch>
                      <a:fillRect/>
                    </a:stretch>
                  </pic:blipFill>
                  <pic:spPr>
                    <a:xfrm>
                      <a:off x="0" y="0"/>
                      <a:ext cx="5271770" cy="502856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135" cy="1891030"/>
            <wp:effectExtent l="0" t="0" r="5715" b="13970"/>
            <wp:docPr id="51" name="图片 51" descr="16946837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94683733019"/>
                    <pic:cNvPicPr>
                      <a:picLocks noChangeAspect="1"/>
                    </pic:cNvPicPr>
                  </pic:nvPicPr>
                  <pic:blipFill>
                    <a:blip r:embed="rId53"/>
                    <a:stretch>
                      <a:fillRect/>
                    </a:stretch>
                  </pic:blipFill>
                  <pic:spPr>
                    <a:xfrm>
                      <a:off x="0" y="0"/>
                      <a:ext cx="5271135" cy="189103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5379720"/>
            <wp:effectExtent l="0" t="0" r="2540" b="11430"/>
            <wp:docPr id="52" name="图片 52" descr="169468376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94683761390"/>
                    <pic:cNvPicPr>
                      <a:picLocks noChangeAspect="1"/>
                    </pic:cNvPicPr>
                  </pic:nvPicPr>
                  <pic:blipFill>
                    <a:blip r:embed="rId54"/>
                    <a:stretch>
                      <a:fillRect/>
                    </a:stretch>
                  </pic:blipFill>
                  <pic:spPr>
                    <a:xfrm>
                      <a:off x="0" y="0"/>
                      <a:ext cx="5274310" cy="537972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1767205"/>
            <wp:effectExtent l="0" t="0" r="4445" b="4445"/>
            <wp:docPr id="53" name="图片 53" descr="169468379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94683793916"/>
                    <pic:cNvPicPr>
                      <a:picLocks noChangeAspect="1"/>
                    </pic:cNvPicPr>
                  </pic:nvPicPr>
                  <pic:blipFill>
                    <a:blip r:embed="rId55"/>
                    <a:stretch>
                      <a:fillRect/>
                    </a:stretch>
                  </pic:blipFill>
                  <pic:spPr>
                    <a:xfrm>
                      <a:off x="0" y="0"/>
                      <a:ext cx="5272405" cy="17672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230" cy="5192395"/>
            <wp:effectExtent l="0" t="0" r="7620" b="8255"/>
            <wp:docPr id="54" name="图片 54" descr="169477148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94771481237"/>
                    <pic:cNvPicPr>
                      <a:picLocks noChangeAspect="1"/>
                    </pic:cNvPicPr>
                  </pic:nvPicPr>
                  <pic:blipFill>
                    <a:blip r:embed="rId56"/>
                    <a:stretch>
                      <a:fillRect/>
                    </a:stretch>
                  </pic:blipFill>
                  <pic:spPr>
                    <a:xfrm>
                      <a:off x="0" y="0"/>
                      <a:ext cx="5269230" cy="519239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770" cy="3131185"/>
            <wp:effectExtent l="0" t="0" r="5080" b="12065"/>
            <wp:docPr id="55" name="图片 55" descr="169477149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94771498838"/>
                    <pic:cNvPicPr>
                      <a:picLocks noChangeAspect="1"/>
                    </pic:cNvPicPr>
                  </pic:nvPicPr>
                  <pic:blipFill>
                    <a:blip r:embed="rId57"/>
                    <a:stretch>
                      <a:fillRect/>
                    </a:stretch>
                  </pic:blipFill>
                  <pic:spPr>
                    <a:xfrm>
                      <a:off x="0" y="0"/>
                      <a:ext cx="5271770" cy="313118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500880" cy="3614420"/>
            <wp:effectExtent l="0" t="0" r="13970" b="508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58"/>
                    <a:stretch>
                      <a:fillRect/>
                    </a:stretch>
                  </pic:blipFill>
                  <pic:spPr>
                    <a:xfrm>
                      <a:off x="0" y="0"/>
                      <a:ext cx="4500880" cy="361442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2912110"/>
            <wp:effectExtent l="0" t="0" r="6985" b="2540"/>
            <wp:docPr id="57" name="图片 57" descr="169839190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98391908093"/>
                    <pic:cNvPicPr>
                      <a:picLocks noChangeAspect="1"/>
                    </pic:cNvPicPr>
                  </pic:nvPicPr>
                  <pic:blipFill>
                    <a:blip r:embed="rId59"/>
                    <a:stretch>
                      <a:fillRect/>
                    </a:stretch>
                  </pic:blipFill>
                  <pic:spPr>
                    <a:xfrm>
                      <a:off x="0" y="0"/>
                      <a:ext cx="5269865" cy="291211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248150" cy="2133600"/>
            <wp:effectExtent l="0" t="0" r="0" b="0"/>
            <wp:docPr id="58" name="图片 58" descr="169839194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98391948204"/>
                    <pic:cNvPicPr>
                      <a:picLocks noChangeAspect="1"/>
                    </pic:cNvPicPr>
                  </pic:nvPicPr>
                  <pic:blipFill>
                    <a:blip r:embed="rId60"/>
                    <a:stretch>
                      <a:fillRect/>
                    </a:stretch>
                  </pic:blipFill>
                  <pic:spPr>
                    <a:xfrm>
                      <a:off x="0" y="0"/>
                      <a:ext cx="4248150" cy="2133600"/>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4524375" cy="2962275"/>
            <wp:effectExtent l="0" t="0" r="9525" b="9525"/>
            <wp:docPr id="59" name="图片 59" descr="169839196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98391963375"/>
                    <pic:cNvPicPr>
                      <a:picLocks noChangeAspect="1"/>
                    </pic:cNvPicPr>
                  </pic:nvPicPr>
                  <pic:blipFill>
                    <a:blip r:embed="rId61"/>
                    <a:stretch>
                      <a:fillRect/>
                    </a:stretch>
                  </pic:blipFill>
                  <pic:spPr>
                    <a:xfrm>
                      <a:off x="0" y="0"/>
                      <a:ext cx="4524375" cy="2962275"/>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5273040" cy="2619375"/>
            <wp:effectExtent l="0" t="0" r="3810" b="9525"/>
            <wp:docPr id="60" name="图片 60" descr="169839197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98391975893"/>
                    <pic:cNvPicPr>
                      <a:picLocks noChangeAspect="1"/>
                    </pic:cNvPicPr>
                  </pic:nvPicPr>
                  <pic:blipFill>
                    <a:blip r:embed="rId62"/>
                    <a:stretch>
                      <a:fillRect/>
                    </a:stretch>
                  </pic:blipFill>
                  <pic:spPr>
                    <a:xfrm>
                      <a:off x="0" y="0"/>
                      <a:ext cx="5273040" cy="261937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114925" cy="4486275"/>
            <wp:effectExtent l="0" t="0" r="9525" b="9525"/>
            <wp:docPr id="61" name="图片 61" descr="169839200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98392007066"/>
                    <pic:cNvPicPr>
                      <a:picLocks noChangeAspect="1"/>
                    </pic:cNvPicPr>
                  </pic:nvPicPr>
                  <pic:blipFill>
                    <a:blip r:embed="rId63"/>
                    <a:stretch>
                      <a:fillRect/>
                    </a:stretch>
                  </pic:blipFill>
                  <pic:spPr>
                    <a:xfrm>
                      <a:off x="0" y="0"/>
                      <a:ext cx="5114925" cy="448627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24300" cy="5800725"/>
            <wp:effectExtent l="0" t="0" r="0" b="9525"/>
            <wp:docPr id="62" name="图片 62" descr="169839205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698392055742"/>
                    <pic:cNvPicPr>
                      <a:picLocks noChangeAspect="1"/>
                    </pic:cNvPicPr>
                  </pic:nvPicPr>
                  <pic:blipFill>
                    <a:blip r:embed="rId64"/>
                    <a:stretch>
                      <a:fillRect/>
                    </a:stretch>
                  </pic:blipFill>
                  <pic:spPr>
                    <a:xfrm>
                      <a:off x="0" y="0"/>
                      <a:ext cx="3924300" cy="580072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5116830"/>
            <wp:effectExtent l="0" t="0" r="6985" b="7620"/>
            <wp:docPr id="63" name="图片 63" descr="169839227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98392272035"/>
                    <pic:cNvPicPr>
                      <a:picLocks noChangeAspect="1"/>
                    </pic:cNvPicPr>
                  </pic:nvPicPr>
                  <pic:blipFill>
                    <a:blip r:embed="rId65"/>
                    <a:stretch>
                      <a:fillRect/>
                    </a:stretch>
                  </pic:blipFill>
                  <pic:spPr>
                    <a:xfrm>
                      <a:off x="0" y="0"/>
                      <a:ext cx="5269865" cy="511683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6341110"/>
            <wp:effectExtent l="0" t="0" r="8890" b="2540"/>
            <wp:docPr id="64" name="图片 64" descr="169839238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698392386175"/>
                    <pic:cNvPicPr>
                      <a:picLocks noChangeAspect="1"/>
                    </pic:cNvPicPr>
                  </pic:nvPicPr>
                  <pic:blipFill>
                    <a:blip r:embed="rId66"/>
                    <a:stretch>
                      <a:fillRect/>
                    </a:stretch>
                  </pic:blipFill>
                  <pic:spPr>
                    <a:xfrm>
                      <a:off x="0" y="0"/>
                      <a:ext cx="5267960" cy="634111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743450" cy="2647950"/>
            <wp:effectExtent l="0" t="0" r="0" b="0"/>
            <wp:docPr id="65" name="图片 65" descr="169839260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98392603935"/>
                    <pic:cNvPicPr>
                      <a:picLocks noChangeAspect="1"/>
                    </pic:cNvPicPr>
                  </pic:nvPicPr>
                  <pic:blipFill>
                    <a:blip r:embed="rId67"/>
                    <a:stretch>
                      <a:fillRect/>
                    </a:stretch>
                  </pic:blipFill>
                  <pic:spPr>
                    <a:xfrm>
                      <a:off x="0" y="0"/>
                      <a:ext cx="4743450" cy="264795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4274820"/>
            <wp:effectExtent l="0" t="0" r="6985" b="11430"/>
            <wp:docPr id="66" name="图片 66" descr="169839270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698392706062"/>
                    <pic:cNvPicPr>
                      <a:picLocks noChangeAspect="1"/>
                    </pic:cNvPicPr>
                  </pic:nvPicPr>
                  <pic:blipFill>
                    <a:blip r:embed="rId68"/>
                    <a:stretch>
                      <a:fillRect/>
                    </a:stretch>
                  </pic:blipFill>
                  <pic:spPr>
                    <a:xfrm>
                      <a:off x="0" y="0"/>
                      <a:ext cx="5269865" cy="427482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4427220"/>
            <wp:effectExtent l="0" t="0" r="8255" b="11430"/>
            <wp:docPr id="67" name="图片 67" descr="169839272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98392722237"/>
                    <pic:cNvPicPr>
                      <a:picLocks noChangeAspect="1"/>
                    </pic:cNvPicPr>
                  </pic:nvPicPr>
                  <pic:blipFill>
                    <a:blip r:embed="rId69"/>
                    <a:stretch>
                      <a:fillRect/>
                    </a:stretch>
                  </pic:blipFill>
                  <pic:spPr>
                    <a:xfrm>
                      <a:off x="0" y="0"/>
                      <a:ext cx="5268595" cy="442722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5203825"/>
            <wp:effectExtent l="0" t="0" r="5715" b="15875"/>
            <wp:docPr id="68" name="图片 68" descr="169839278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98392780008"/>
                    <pic:cNvPicPr>
                      <a:picLocks noChangeAspect="1"/>
                    </pic:cNvPicPr>
                  </pic:nvPicPr>
                  <pic:blipFill>
                    <a:blip r:embed="rId70"/>
                    <a:stretch>
                      <a:fillRect/>
                    </a:stretch>
                  </pic:blipFill>
                  <pic:spPr>
                    <a:xfrm>
                      <a:off x="0" y="0"/>
                      <a:ext cx="5271135" cy="520382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2407285"/>
            <wp:effectExtent l="0" t="0" r="5080" b="12065"/>
            <wp:docPr id="69" name="图片 69" descr="169839281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98392810074"/>
                    <pic:cNvPicPr>
                      <a:picLocks noChangeAspect="1"/>
                    </pic:cNvPicPr>
                  </pic:nvPicPr>
                  <pic:blipFill>
                    <a:blip r:embed="rId71"/>
                    <a:stretch>
                      <a:fillRect/>
                    </a:stretch>
                  </pic:blipFill>
                  <pic:spPr>
                    <a:xfrm>
                      <a:off x="0" y="0"/>
                      <a:ext cx="5271770" cy="240728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040" cy="3975100"/>
            <wp:effectExtent l="0" t="0" r="3810" b="6350"/>
            <wp:docPr id="71" name="图片 71" descr="169839300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98393004406"/>
                    <pic:cNvPicPr>
                      <a:picLocks noChangeAspect="1"/>
                    </pic:cNvPicPr>
                  </pic:nvPicPr>
                  <pic:blipFill>
                    <a:blip r:embed="rId72"/>
                    <a:stretch>
                      <a:fillRect/>
                    </a:stretch>
                  </pic:blipFill>
                  <pic:spPr>
                    <a:xfrm>
                      <a:off x="0" y="0"/>
                      <a:ext cx="5273040" cy="397510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040" cy="3568700"/>
            <wp:effectExtent l="0" t="0" r="3810" b="12700"/>
            <wp:docPr id="72" name="图片 72" descr="169839354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98393547162"/>
                    <pic:cNvPicPr>
                      <a:picLocks noChangeAspect="1"/>
                    </pic:cNvPicPr>
                  </pic:nvPicPr>
                  <pic:blipFill>
                    <a:blip r:embed="rId73"/>
                    <a:stretch>
                      <a:fillRect/>
                    </a:stretch>
                  </pic:blipFill>
                  <pic:spPr>
                    <a:xfrm>
                      <a:off x="0" y="0"/>
                      <a:ext cx="5273040" cy="356870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4511040"/>
            <wp:effectExtent l="0" t="0" r="7620" b="3810"/>
            <wp:docPr id="73" name="图片 73" descr="16983938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98393814421"/>
                    <pic:cNvPicPr>
                      <a:picLocks noChangeAspect="1"/>
                    </pic:cNvPicPr>
                  </pic:nvPicPr>
                  <pic:blipFill>
                    <a:blip r:embed="rId74"/>
                    <a:stretch>
                      <a:fillRect/>
                    </a:stretch>
                  </pic:blipFill>
                  <pic:spPr>
                    <a:xfrm>
                      <a:off x="0" y="0"/>
                      <a:ext cx="5269230" cy="451104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3335655"/>
            <wp:effectExtent l="0" t="0" r="6985" b="17145"/>
            <wp:docPr id="74" name="图片 74" descr="16983943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98394345746"/>
                    <pic:cNvPicPr>
                      <a:picLocks noChangeAspect="1"/>
                    </pic:cNvPicPr>
                  </pic:nvPicPr>
                  <pic:blipFill>
                    <a:blip r:embed="rId75"/>
                    <a:stretch>
                      <a:fillRect/>
                    </a:stretch>
                  </pic:blipFill>
                  <pic:spPr>
                    <a:xfrm>
                      <a:off x="0" y="0"/>
                      <a:ext cx="5269865" cy="333565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181475" cy="3495675"/>
            <wp:effectExtent l="0" t="0" r="9525" b="9525"/>
            <wp:docPr id="75" name="图片 75" descr="169839452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98394521719"/>
                    <pic:cNvPicPr>
                      <a:picLocks noChangeAspect="1"/>
                    </pic:cNvPicPr>
                  </pic:nvPicPr>
                  <pic:blipFill>
                    <a:blip r:embed="rId76"/>
                    <a:stretch>
                      <a:fillRect/>
                    </a:stretch>
                  </pic:blipFill>
                  <pic:spPr>
                    <a:xfrm>
                      <a:off x="0" y="0"/>
                      <a:ext cx="4181475" cy="349567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040" cy="2528570"/>
            <wp:effectExtent l="0" t="0" r="3810" b="5080"/>
            <wp:docPr id="76" name="图片 76" descr="169839456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98394562272"/>
                    <pic:cNvPicPr>
                      <a:picLocks noChangeAspect="1"/>
                    </pic:cNvPicPr>
                  </pic:nvPicPr>
                  <pic:blipFill>
                    <a:blip r:embed="rId77"/>
                    <a:stretch>
                      <a:fillRect/>
                    </a:stretch>
                  </pic:blipFill>
                  <pic:spPr>
                    <a:xfrm>
                      <a:off x="0" y="0"/>
                      <a:ext cx="5273040" cy="252857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4513580"/>
            <wp:effectExtent l="0" t="0" r="9525" b="1270"/>
            <wp:docPr id="77" name="图片 77" descr="169839467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698394674329"/>
                    <pic:cNvPicPr>
                      <a:picLocks noChangeAspect="1"/>
                    </pic:cNvPicPr>
                  </pic:nvPicPr>
                  <pic:blipFill>
                    <a:blip r:embed="rId78"/>
                    <a:stretch>
                      <a:fillRect/>
                    </a:stretch>
                  </pic:blipFill>
                  <pic:spPr>
                    <a:xfrm>
                      <a:off x="0" y="0"/>
                      <a:ext cx="5267325" cy="451358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3868420"/>
            <wp:effectExtent l="0" t="0" r="6985" b="17780"/>
            <wp:docPr id="78" name="图片 78" descr="169839469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98394695884"/>
                    <pic:cNvPicPr>
                      <a:picLocks noChangeAspect="1"/>
                    </pic:cNvPicPr>
                  </pic:nvPicPr>
                  <pic:blipFill>
                    <a:blip r:embed="rId79"/>
                    <a:stretch>
                      <a:fillRect/>
                    </a:stretch>
                  </pic:blipFill>
                  <pic:spPr>
                    <a:xfrm>
                      <a:off x="0" y="0"/>
                      <a:ext cx="5269865" cy="386842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4715510"/>
            <wp:effectExtent l="0" t="0" r="6985" b="8890"/>
            <wp:docPr id="79" name="图片 79" descr="169839477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698394774910"/>
                    <pic:cNvPicPr>
                      <a:picLocks noChangeAspect="1"/>
                    </pic:cNvPicPr>
                  </pic:nvPicPr>
                  <pic:blipFill>
                    <a:blip r:embed="rId80"/>
                    <a:stretch>
                      <a:fillRect/>
                    </a:stretch>
                  </pic:blipFill>
                  <pic:spPr>
                    <a:xfrm>
                      <a:off x="0" y="0"/>
                      <a:ext cx="5269865" cy="471551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867400" cy="4572000"/>
            <wp:effectExtent l="0" t="0" r="0" b="0"/>
            <wp:docPr id="9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IMG_256"/>
                    <pic:cNvPicPr>
                      <a:picLocks noChangeAspect="1"/>
                    </pic:cNvPicPr>
                  </pic:nvPicPr>
                  <pic:blipFill>
                    <a:blip r:embed="rId81"/>
                    <a:stretch>
                      <a:fillRect/>
                    </a:stretch>
                  </pic:blipFill>
                  <pic:spPr>
                    <a:xfrm>
                      <a:off x="0" y="0"/>
                      <a:ext cx="5867400" cy="45720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5252720"/>
            <wp:effectExtent l="0" t="0" r="6985" b="5080"/>
            <wp:docPr id="80" name="图片 80" descr="169839514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698395149337"/>
                    <pic:cNvPicPr>
                      <a:picLocks noChangeAspect="1"/>
                    </pic:cNvPicPr>
                  </pic:nvPicPr>
                  <pic:blipFill>
                    <a:blip r:embed="rId82"/>
                    <a:stretch>
                      <a:fillRect/>
                    </a:stretch>
                  </pic:blipFill>
                  <pic:spPr>
                    <a:xfrm>
                      <a:off x="0" y="0"/>
                      <a:ext cx="5269865" cy="525272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4310" cy="2755265"/>
            <wp:effectExtent l="0" t="0" r="2540" b="6985"/>
            <wp:docPr id="81" name="图片 81" descr="169839522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98395225019"/>
                    <pic:cNvPicPr>
                      <a:picLocks noChangeAspect="1"/>
                    </pic:cNvPicPr>
                  </pic:nvPicPr>
                  <pic:blipFill>
                    <a:blip r:embed="rId83"/>
                    <a:stretch>
                      <a:fillRect/>
                    </a:stretch>
                  </pic:blipFill>
                  <pic:spPr>
                    <a:xfrm>
                      <a:off x="0" y="0"/>
                      <a:ext cx="5274310" cy="275526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3557270"/>
            <wp:effectExtent l="0" t="0" r="6985" b="5080"/>
            <wp:docPr id="82" name="图片 82" descr="169839544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698395445257"/>
                    <pic:cNvPicPr>
                      <a:picLocks noChangeAspect="1"/>
                    </pic:cNvPicPr>
                  </pic:nvPicPr>
                  <pic:blipFill>
                    <a:blip r:embed="rId84"/>
                    <a:stretch>
                      <a:fillRect/>
                    </a:stretch>
                  </pic:blipFill>
                  <pic:spPr>
                    <a:xfrm>
                      <a:off x="0" y="0"/>
                      <a:ext cx="5269865" cy="355727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3470910"/>
            <wp:effectExtent l="0" t="0" r="7620" b="15240"/>
            <wp:docPr id="83" name="图片 83" descr="169839553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698395536883"/>
                    <pic:cNvPicPr>
                      <a:picLocks noChangeAspect="1"/>
                    </pic:cNvPicPr>
                  </pic:nvPicPr>
                  <pic:blipFill>
                    <a:blip r:embed="rId85"/>
                    <a:stretch>
                      <a:fillRect/>
                    </a:stretch>
                  </pic:blipFill>
                  <pic:spPr>
                    <a:xfrm>
                      <a:off x="0" y="0"/>
                      <a:ext cx="5269230" cy="347091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3665855"/>
            <wp:effectExtent l="0" t="0" r="10160" b="10795"/>
            <wp:docPr id="84" name="图片 84" descr="169839555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698395559456"/>
                    <pic:cNvPicPr>
                      <a:picLocks noChangeAspect="1"/>
                    </pic:cNvPicPr>
                  </pic:nvPicPr>
                  <pic:blipFill>
                    <a:blip r:embed="rId86"/>
                    <a:stretch>
                      <a:fillRect/>
                    </a:stretch>
                  </pic:blipFill>
                  <pic:spPr>
                    <a:xfrm>
                      <a:off x="0" y="0"/>
                      <a:ext cx="5266690" cy="366585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5598160"/>
            <wp:effectExtent l="0" t="0" r="8255" b="2540"/>
            <wp:docPr id="85" name="图片 85" descr="169839565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698395659264"/>
                    <pic:cNvPicPr>
                      <a:picLocks noChangeAspect="1"/>
                    </pic:cNvPicPr>
                  </pic:nvPicPr>
                  <pic:blipFill>
                    <a:blip r:embed="rId87"/>
                    <a:stretch>
                      <a:fillRect/>
                    </a:stretch>
                  </pic:blipFill>
                  <pic:spPr>
                    <a:xfrm>
                      <a:off x="0" y="0"/>
                      <a:ext cx="5268595" cy="559816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5052695"/>
            <wp:effectExtent l="0" t="0" r="7620" b="14605"/>
            <wp:docPr id="86" name="图片 86" descr="169839613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698396130049"/>
                    <pic:cNvPicPr>
                      <a:picLocks noChangeAspect="1"/>
                    </pic:cNvPicPr>
                  </pic:nvPicPr>
                  <pic:blipFill>
                    <a:blip r:embed="rId88"/>
                    <a:stretch>
                      <a:fillRect/>
                    </a:stretch>
                  </pic:blipFill>
                  <pic:spPr>
                    <a:xfrm>
                      <a:off x="0" y="0"/>
                      <a:ext cx="5269230" cy="505269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7267575" cy="6781800"/>
            <wp:effectExtent l="0" t="0" r="9525" b="0"/>
            <wp:docPr id="9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descr="IMG_256"/>
                    <pic:cNvPicPr>
                      <a:picLocks noChangeAspect="1"/>
                    </pic:cNvPicPr>
                  </pic:nvPicPr>
                  <pic:blipFill>
                    <a:blip r:embed="rId89"/>
                    <a:stretch>
                      <a:fillRect/>
                    </a:stretch>
                  </pic:blipFill>
                  <pic:spPr>
                    <a:xfrm>
                      <a:off x="0" y="0"/>
                      <a:ext cx="7267575" cy="67818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2199640"/>
            <wp:effectExtent l="0" t="0" r="5715" b="10160"/>
            <wp:docPr id="87" name="图片 87" descr="16983962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698396240816"/>
                    <pic:cNvPicPr>
                      <a:picLocks noChangeAspect="1"/>
                    </pic:cNvPicPr>
                  </pic:nvPicPr>
                  <pic:blipFill>
                    <a:blip r:embed="rId90"/>
                    <a:stretch>
                      <a:fillRect/>
                    </a:stretch>
                  </pic:blipFill>
                  <pic:spPr>
                    <a:xfrm>
                      <a:off x="0" y="0"/>
                      <a:ext cx="5271135" cy="219964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040" cy="2263140"/>
            <wp:effectExtent l="0" t="0" r="3810" b="3810"/>
            <wp:docPr id="88" name="图片 88" descr="169839642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698396425111"/>
                    <pic:cNvPicPr>
                      <a:picLocks noChangeAspect="1"/>
                    </pic:cNvPicPr>
                  </pic:nvPicPr>
                  <pic:blipFill>
                    <a:blip r:embed="rId91"/>
                    <a:stretch>
                      <a:fillRect/>
                    </a:stretch>
                  </pic:blipFill>
                  <pic:spPr>
                    <a:xfrm>
                      <a:off x="0" y="0"/>
                      <a:ext cx="5273040" cy="2263140"/>
                    </a:xfrm>
                    <a:prstGeom prst="rect">
                      <a:avLst/>
                    </a:prstGeom>
                  </pic:spPr>
                </pic:pic>
              </a:graphicData>
            </a:graphic>
          </wp:inline>
        </w:drawing>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238750" cy="5229225"/>
            <wp:effectExtent l="0" t="0" r="0" b="9525"/>
            <wp:docPr id="9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descr="IMG_256"/>
                    <pic:cNvPicPr>
                      <a:picLocks noChangeAspect="1"/>
                    </pic:cNvPicPr>
                  </pic:nvPicPr>
                  <pic:blipFill>
                    <a:blip r:embed="rId92"/>
                    <a:stretch>
                      <a:fillRect/>
                    </a:stretch>
                  </pic:blipFill>
                  <pic:spPr>
                    <a:xfrm>
                      <a:off x="0" y="0"/>
                      <a:ext cx="5238750" cy="522922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657850" cy="5581650"/>
            <wp:effectExtent l="0" t="0" r="0" b="0"/>
            <wp:docPr id="9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descr="IMG_256"/>
                    <pic:cNvPicPr>
                      <a:picLocks noChangeAspect="1"/>
                    </pic:cNvPicPr>
                  </pic:nvPicPr>
                  <pic:blipFill>
                    <a:blip r:embed="rId93"/>
                    <a:stretch>
                      <a:fillRect/>
                    </a:stretch>
                  </pic:blipFill>
                  <pic:spPr>
                    <a:xfrm>
                      <a:off x="0" y="0"/>
                      <a:ext cx="5657850" cy="558165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15025" cy="6019800"/>
            <wp:effectExtent l="0" t="0" r="9525" b="0"/>
            <wp:docPr id="10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descr="IMG_256"/>
                    <pic:cNvPicPr>
                      <a:picLocks noChangeAspect="1"/>
                    </pic:cNvPicPr>
                  </pic:nvPicPr>
                  <pic:blipFill>
                    <a:blip r:embed="rId94"/>
                    <a:stretch>
                      <a:fillRect/>
                    </a:stretch>
                  </pic:blipFill>
                  <pic:spPr>
                    <a:xfrm>
                      <a:off x="0" y="0"/>
                      <a:ext cx="5915025" cy="60198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4524375"/>
            <wp:effectExtent l="0" t="0" r="5715" b="9525"/>
            <wp:docPr id="89" name="图片 89" descr="169839691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698396917069"/>
                    <pic:cNvPicPr>
                      <a:picLocks noChangeAspect="1"/>
                    </pic:cNvPicPr>
                  </pic:nvPicPr>
                  <pic:blipFill>
                    <a:blip r:embed="rId95"/>
                    <a:stretch>
                      <a:fillRect/>
                    </a:stretch>
                  </pic:blipFill>
                  <pic:spPr>
                    <a:xfrm>
                      <a:off x="0" y="0"/>
                      <a:ext cx="5271135" cy="452437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4547235"/>
            <wp:effectExtent l="0" t="0" r="5080" b="5715"/>
            <wp:docPr id="90" name="图片 90" descr="169839694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698396940527"/>
                    <pic:cNvPicPr>
                      <a:picLocks noChangeAspect="1"/>
                    </pic:cNvPicPr>
                  </pic:nvPicPr>
                  <pic:blipFill>
                    <a:blip r:embed="rId96"/>
                    <a:stretch>
                      <a:fillRect/>
                    </a:stretch>
                  </pic:blipFill>
                  <pic:spPr>
                    <a:xfrm>
                      <a:off x="0" y="0"/>
                      <a:ext cx="5271770" cy="454723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19700" cy="6029325"/>
            <wp:effectExtent l="0" t="0" r="0" b="9525"/>
            <wp:docPr id="91" name="图片 91" descr="169839758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698397583274"/>
                    <pic:cNvPicPr>
                      <a:picLocks noChangeAspect="1"/>
                    </pic:cNvPicPr>
                  </pic:nvPicPr>
                  <pic:blipFill>
                    <a:blip r:embed="rId97"/>
                    <a:stretch>
                      <a:fillRect/>
                    </a:stretch>
                  </pic:blipFill>
                  <pic:spPr>
                    <a:xfrm>
                      <a:off x="0" y="0"/>
                      <a:ext cx="5219700" cy="602932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6609080"/>
            <wp:effectExtent l="0" t="0" r="6985" b="1270"/>
            <wp:docPr id="92" name="图片 92" descr="16983976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698397608505"/>
                    <pic:cNvPicPr>
                      <a:picLocks noChangeAspect="1"/>
                    </pic:cNvPicPr>
                  </pic:nvPicPr>
                  <pic:blipFill>
                    <a:blip r:embed="rId98"/>
                    <a:stretch>
                      <a:fillRect/>
                    </a:stretch>
                  </pic:blipFill>
                  <pic:spPr>
                    <a:xfrm>
                      <a:off x="0" y="0"/>
                      <a:ext cx="5269865" cy="660908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4675505"/>
            <wp:effectExtent l="0" t="0" r="5715" b="10795"/>
            <wp:docPr id="93" name="图片 93" descr="169839766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98397662483"/>
                    <pic:cNvPicPr>
                      <a:picLocks noChangeAspect="1"/>
                    </pic:cNvPicPr>
                  </pic:nvPicPr>
                  <pic:blipFill>
                    <a:blip r:embed="rId99"/>
                    <a:stretch>
                      <a:fillRect/>
                    </a:stretch>
                  </pic:blipFill>
                  <pic:spPr>
                    <a:xfrm>
                      <a:off x="0" y="0"/>
                      <a:ext cx="5271135" cy="467550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675" cy="4528820"/>
            <wp:effectExtent l="0" t="0" r="3175" b="5080"/>
            <wp:docPr id="94" name="图片 94" descr="169839775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698397758606"/>
                    <pic:cNvPicPr>
                      <a:picLocks noChangeAspect="1"/>
                    </pic:cNvPicPr>
                  </pic:nvPicPr>
                  <pic:blipFill>
                    <a:blip r:embed="rId100"/>
                    <a:stretch>
                      <a:fillRect/>
                    </a:stretch>
                  </pic:blipFill>
                  <pic:spPr>
                    <a:xfrm>
                      <a:off x="0" y="0"/>
                      <a:ext cx="5273675" cy="452882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7439025" cy="6248400"/>
            <wp:effectExtent l="0" t="0" r="9525" b="0"/>
            <wp:docPr id="10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descr="IMG_256"/>
                    <pic:cNvPicPr>
                      <a:picLocks noChangeAspect="1"/>
                    </pic:cNvPicPr>
                  </pic:nvPicPr>
                  <pic:blipFill>
                    <a:blip r:embed="rId101"/>
                    <a:stretch>
                      <a:fillRect/>
                    </a:stretch>
                  </pic:blipFill>
                  <pic:spPr>
                    <a:xfrm>
                      <a:off x="0" y="0"/>
                      <a:ext cx="7439025" cy="62484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2405" cy="4622800"/>
            <wp:effectExtent l="0" t="0" r="4445" b="6350"/>
            <wp:docPr id="70" name="图片 70" descr="16983998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98399812840"/>
                    <pic:cNvPicPr>
                      <a:picLocks noChangeAspect="1"/>
                    </pic:cNvPicPr>
                  </pic:nvPicPr>
                  <pic:blipFill>
                    <a:blip r:embed="rId102"/>
                    <a:stretch>
                      <a:fillRect/>
                    </a:stretch>
                  </pic:blipFill>
                  <pic:spPr>
                    <a:xfrm>
                      <a:off x="0" y="0"/>
                      <a:ext cx="5272405" cy="462280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4735195"/>
            <wp:effectExtent l="0" t="0" r="5715" b="8255"/>
            <wp:docPr id="95" name="图片 95" descr="169846186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698461867351"/>
                    <pic:cNvPicPr>
                      <a:picLocks noChangeAspect="1"/>
                    </pic:cNvPicPr>
                  </pic:nvPicPr>
                  <pic:blipFill>
                    <a:blip r:embed="rId103"/>
                    <a:stretch>
                      <a:fillRect/>
                    </a:stretch>
                  </pic:blipFill>
                  <pic:spPr>
                    <a:xfrm>
                      <a:off x="0" y="0"/>
                      <a:ext cx="5271135" cy="4735195"/>
                    </a:xfrm>
                    <a:prstGeom prst="rect">
                      <a:avLst/>
                    </a:prstGeom>
                  </pic:spPr>
                </pic:pic>
              </a:graphicData>
            </a:graphic>
          </wp:inline>
        </w:drawing>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6477000" cy="4191000"/>
            <wp:effectExtent l="0" t="0" r="0" b="0"/>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104"/>
                    <a:stretch>
                      <a:fillRect/>
                    </a:stretch>
                  </pic:blipFill>
                  <pic:spPr>
                    <a:xfrm>
                      <a:off x="0" y="0"/>
                      <a:ext cx="6477000" cy="41910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5724525"/>
            <wp:effectExtent l="0" t="0" r="7620" b="9525"/>
            <wp:docPr id="103" name="图片 103" descr="169865861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98658613191"/>
                    <pic:cNvPicPr>
                      <a:picLocks noChangeAspect="1"/>
                    </pic:cNvPicPr>
                  </pic:nvPicPr>
                  <pic:blipFill>
                    <a:blip r:embed="rId105"/>
                    <a:stretch>
                      <a:fillRect/>
                    </a:stretch>
                  </pic:blipFill>
                  <pic:spPr>
                    <a:xfrm>
                      <a:off x="0" y="0"/>
                      <a:ext cx="5269230" cy="572452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0500" cy="1272540"/>
            <wp:effectExtent l="0" t="0" r="6350" b="3810"/>
            <wp:docPr id="104" name="图片 104" descr="169874143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98741438244"/>
                    <pic:cNvPicPr>
                      <a:picLocks noChangeAspect="1"/>
                    </pic:cNvPicPr>
                  </pic:nvPicPr>
                  <pic:blipFill>
                    <a:blip r:embed="rId106"/>
                    <a:stretch>
                      <a:fillRect/>
                    </a:stretch>
                  </pic:blipFill>
                  <pic:spPr>
                    <a:xfrm>
                      <a:off x="0" y="0"/>
                      <a:ext cx="5270500" cy="127254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619500" cy="4048125"/>
            <wp:effectExtent l="0" t="0" r="0" b="9525"/>
            <wp:docPr id="10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descr="IMG_256"/>
                    <pic:cNvPicPr>
                      <a:picLocks noChangeAspect="1"/>
                    </pic:cNvPicPr>
                  </pic:nvPicPr>
                  <pic:blipFill>
                    <a:blip r:embed="rId107"/>
                    <a:stretch>
                      <a:fillRect/>
                    </a:stretch>
                  </pic:blipFill>
                  <pic:spPr>
                    <a:xfrm>
                      <a:off x="0" y="0"/>
                      <a:ext cx="3619500" cy="404812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05200" cy="2628900"/>
            <wp:effectExtent l="0" t="0" r="0" b="0"/>
            <wp:docPr id="105" name="图片 105" descr="169897870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98978708734"/>
                    <pic:cNvPicPr>
                      <a:picLocks noChangeAspect="1"/>
                    </pic:cNvPicPr>
                  </pic:nvPicPr>
                  <pic:blipFill>
                    <a:blip r:embed="rId108"/>
                    <a:stretch>
                      <a:fillRect/>
                    </a:stretch>
                  </pic:blipFill>
                  <pic:spPr>
                    <a:xfrm>
                      <a:off x="0" y="0"/>
                      <a:ext cx="3505200" cy="262890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991100" cy="2781300"/>
            <wp:effectExtent l="0" t="0" r="0" b="0"/>
            <wp:docPr id="106" name="图片 106" descr="169897874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98978749388"/>
                    <pic:cNvPicPr>
                      <a:picLocks noChangeAspect="1"/>
                    </pic:cNvPicPr>
                  </pic:nvPicPr>
                  <pic:blipFill>
                    <a:blip r:embed="rId109"/>
                    <a:stretch>
                      <a:fillRect/>
                    </a:stretch>
                  </pic:blipFill>
                  <pic:spPr>
                    <a:xfrm>
                      <a:off x="0" y="0"/>
                      <a:ext cx="4991100" cy="278130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2405" cy="2364740"/>
            <wp:effectExtent l="0" t="0" r="4445" b="16510"/>
            <wp:docPr id="108" name="图片 108" descr="169924823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99248238032"/>
                    <pic:cNvPicPr>
                      <a:picLocks noChangeAspect="1"/>
                    </pic:cNvPicPr>
                  </pic:nvPicPr>
                  <pic:blipFill>
                    <a:blip r:embed="rId110"/>
                    <a:stretch>
                      <a:fillRect/>
                    </a:stretch>
                  </pic:blipFill>
                  <pic:spPr>
                    <a:xfrm>
                      <a:off x="0" y="0"/>
                      <a:ext cx="5272405" cy="236474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0500" cy="1416685"/>
            <wp:effectExtent l="0" t="0" r="6350" b="12065"/>
            <wp:docPr id="109" name="图片 109" descr="170062214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700622143357"/>
                    <pic:cNvPicPr>
                      <a:picLocks noChangeAspect="1"/>
                    </pic:cNvPicPr>
                  </pic:nvPicPr>
                  <pic:blipFill>
                    <a:blip r:embed="rId111"/>
                    <a:stretch>
                      <a:fillRect/>
                    </a:stretch>
                  </pic:blipFill>
                  <pic:spPr>
                    <a:xfrm>
                      <a:off x="0" y="0"/>
                      <a:ext cx="5270500" cy="141668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要暂停邮件发送：</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6791960" cy="1477010"/>
            <wp:effectExtent l="0" t="0" r="8890" b="8890"/>
            <wp:docPr id="1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descr="IMG_256"/>
                    <pic:cNvPicPr>
                      <a:picLocks noChangeAspect="1"/>
                    </pic:cNvPicPr>
                  </pic:nvPicPr>
                  <pic:blipFill>
                    <a:blip r:embed="rId112"/>
                    <a:stretch>
                      <a:fillRect/>
                    </a:stretch>
                  </pic:blipFill>
                  <pic:spPr>
                    <a:xfrm>
                      <a:off x="0" y="0"/>
                      <a:ext cx="6791960" cy="147701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是否用rabbitmq传递行情、交易以及开盘四文件的开关</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6033135" cy="2921000"/>
            <wp:effectExtent l="0" t="0" r="5715" b="12700"/>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3"/>
                    <a:stretch>
                      <a:fillRect/>
                    </a:stretch>
                  </pic:blipFill>
                  <pic:spPr>
                    <a:xfrm>
                      <a:off x="0" y="0"/>
                      <a:ext cx="6033135" cy="292100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040" cy="5580380"/>
            <wp:effectExtent l="0" t="0" r="3810" b="1270"/>
            <wp:docPr id="112" name="图片 112" descr="170226779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702267791403"/>
                    <pic:cNvPicPr>
                      <a:picLocks noChangeAspect="1"/>
                    </pic:cNvPicPr>
                  </pic:nvPicPr>
                  <pic:blipFill>
                    <a:blip r:embed="rId114"/>
                    <a:stretch>
                      <a:fillRect/>
                    </a:stretch>
                  </pic:blipFill>
                  <pic:spPr>
                    <a:xfrm>
                      <a:off x="0" y="0"/>
                      <a:ext cx="5273040" cy="558038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4954905"/>
            <wp:effectExtent l="0" t="0" r="8255" b="17145"/>
            <wp:docPr id="113" name="图片 113" descr="170227618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702276187106"/>
                    <pic:cNvPicPr>
                      <a:picLocks noChangeAspect="1"/>
                    </pic:cNvPicPr>
                  </pic:nvPicPr>
                  <pic:blipFill>
                    <a:blip r:embed="rId115"/>
                    <a:stretch>
                      <a:fillRect/>
                    </a:stretch>
                  </pic:blipFill>
                  <pic:spPr>
                    <a:xfrm>
                      <a:off x="0" y="0"/>
                      <a:ext cx="5268595" cy="495490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5658485"/>
            <wp:effectExtent l="0" t="0" r="5080" b="18415"/>
            <wp:docPr id="114" name="图片 114" descr="170227620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702276203912"/>
                    <pic:cNvPicPr>
                      <a:picLocks noChangeAspect="1"/>
                    </pic:cNvPicPr>
                  </pic:nvPicPr>
                  <pic:blipFill>
                    <a:blip r:embed="rId116"/>
                    <a:stretch>
                      <a:fillRect/>
                    </a:stretch>
                  </pic:blipFill>
                  <pic:spPr>
                    <a:xfrm>
                      <a:off x="0" y="0"/>
                      <a:ext cx="5271770" cy="565848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3364865"/>
            <wp:effectExtent l="0" t="0" r="8255" b="6985"/>
            <wp:docPr id="115" name="图片 115" descr="170969311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709693116949"/>
                    <pic:cNvPicPr>
                      <a:picLocks noChangeAspect="1"/>
                    </pic:cNvPicPr>
                  </pic:nvPicPr>
                  <pic:blipFill>
                    <a:blip r:embed="rId117"/>
                    <a:stretch>
                      <a:fillRect/>
                    </a:stretch>
                  </pic:blipFill>
                  <pic:spPr>
                    <a:xfrm>
                      <a:off x="0" y="0"/>
                      <a:ext cx="5268595" cy="336486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3225165"/>
            <wp:effectExtent l="0" t="0" r="5715" b="13335"/>
            <wp:docPr id="117" name="图片 117" descr="170971388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709713889176"/>
                    <pic:cNvPicPr>
                      <a:picLocks noChangeAspect="1"/>
                    </pic:cNvPicPr>
                  </pic:nvPicPr>
                  <pic:blipFill>
                    <a:blip r:embed="rId118"/>
                    <a:stretch>
                      <a:fillRect/>
                    </a:stretch>
                  </pic:blipFill>
                  <pic:spPr>
                    <a:xfrm>
                      <a:off x="0" y="0"/>
                      <a:ext cx="5271135" cy="3225165"/>
                    </a:xfrm>
                    <a:prstGeom prst="rect">
                      <a:avLst/>
                    </a:prstGeom>
                  </pic:spPr>
                </pic:pic>
              </a:graphicData>
            </a:graphic>
          </wp:inline>
        </w:drawing>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7667625" cy="6305550"/>
            <wp:effectExtent l="0" t="0" r="9525" b="0"/>
            <wp:docPr id="1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descr="IMG_256"/>
                    <pic:cNvPicPr>
                      <a:picLocks noChangeAspect="1"/>
                    </pic:cNvPicPr>
                  </pic:nvPicPr>
                  <pic:blipFill>
                    <a:blip r:embed="rId119"/>
                    <a:stretch>
                      <a:fillRect/>
                    </a:stretch>
                  </pic:blipFill>
                  <pic:spPr>
                    <a:xfrm>
                      <a:off x="0" y="0"/>
                      <a:ext cx="7667625" cy="630555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4150" cy="1590675"/>
            <wp:effectExtent l="0" t="0" r="12700" b="9525"/>
            <wp:docPr id="118" name="图片 118" descr="17097824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709782464880"/>
                    <pic:cNvPicPr>
                      <a:picLocks noChangeAspect="1"/>
                    </pic:cNvPicPr>
                  </pic:nvPicPr>
                  <pic:blipFill>
                    <a:blip r:embed="rId120"/>
                    <a:stretch>
                      <a:fillRect/>
                    </a:stretch>
                  </pic:blipFill>
                  <pic:spPr>
                    <a:xfrm>
                      <a:off x="0" y="0"/>
                      <a:ext cx="5264150" cy="159067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2292350"/>
            <wp:effectExtent l="0" t="0" r="7620" b="12700"/>
            <wp:docPr id="121" name="图片 121" descr="170979182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709791826922"/>
                    <pic:cNvPicPr>
                      <a:picLocks noChangeAspect="1"/>
                    </pic:cNvPicPr>
                  </pic:nvPicPr>
                  <pic:blipFill>
                    <a:blip r:embed="rId121"/>
                    <a:stretch>
                      <a:fillRect/>
                    </a:stretch>
                  </pic:blipFill>
                  <pic:spPr>
                    <a:xfrm>
                      <a:off x="0" y="0"/>
                      <a:ext cx="5269230" cy="229235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4991100"/>
            <wp:effectExtent l="0" t="0" r="5715" b="0"/>
            <wp:docPr id="119" name="图片 119" descr="170979163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709791630304"/>
                    <pic:cNvPicPr>
                      <a:picLocks noChangeAspect="1"/>
                    </pic:cNvPicPr>
                  </pic:nvPicPr>
                  <pic:blipFill>
                    <a:blip r:embed="rId122"/>
                    <a:stretch>
                      <a:fillRect/>
                    </a:stretch>
                  </pic:blipFill>
                  <pic:spPr>
                    <a:xfrm>
                      <a:off x="0" y="0"/>
                      <a:ext cx="5271135" cy="499110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5184140"/>
            <wp:effectExtent l="0" t="0" r="10160" b="16510"/>
            <wp:docPr id="122" name="图片 122" descr="170979285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709792859563"/>
                    <pic:cNvPicPr>
                      <a:picLocks noChangeAspect="1"/>
                    </pic:cNvPicPr>
                  </pic:nvPicPr>
                  <pic:blipFill>
                    <a:blip r:embed="rId123"/>
                    <a:stretch>
                      <a:fillRect/>
                    </a:stretch>
                  </pic:blipFill>
                  <pic:spPr>
                    <a:xfrm>
                      <a:off x="0" y="0"/>
                      <a:ext cx="5266690" cy="518414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4310" cy="2753995"/>
            <wp:effectExtent l="0" t="0" r="2540" b="8255"/>
            <wp:docPr id="123" name="图片 123" descr="170979297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709792974111"/>
                    <pic:cNvPicPr>
                      <a:picLocks noChangeAspect="1"/>
                    </pic:cNvPicPr>
                  </pic:nvPicPr>
                  <pic:blipFill>
                    <a:blip r:embed="rId124"/>
                    <a:stretch>
                      <a:fillRect/>
                    </a:stretch>
                  </pic:blipFill>
                  <pic:spPr>
                    <a:xfrm>
                      <a:off x="0" y="0"/>
                      <a:ext cx="5274310" cy="275399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4423410"/>
            <wp:effectExtent l="0" t="0" r="5080" b="15240"/>
            <wp:docPr id="124" name="图片 124" descr="170979314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709793147965"/>
                    <pic:cNvPicPr>
                      <a:picLocks noChangeAspect="1"/>
                    </pic:cNvPicPr>
                  </pic:nvPicPr>
                  <pic:blipFill>
                    <a:blip r:embed="rId125"/>
                    <a:stretch>
                      <a:fillRect/>
                    </a:stretch>
                  </pic:blipFill>
                  <pic:spPr>
                    <a:xfrm>
                      <a:off x="0" y="0"/>
                      <a:ext cx="5271770" cy="4423410"/>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040" cy="2323465"/>
            <wp:effectExtent l="0" t="0" r="3810" b="635"/>
            <wp:docPr id="29" name="图片 29" descr="171022518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10225189217"/>
                    <pic:cNvPicPr>
                      <a:picLocks noChangeAspect="1"/>
                    </pic:cNvPicPr>
                  </pic:nvPicPr>
                  <pic:blipFill>
                    <a:blip r:embed="rId126"/>
                    <a:stretch>
                      <a:fillRect/>
                    </a:stretch>
                  </pic:blipFill>
                  <pic:spPr>
                    <a:xfrm>
                      <a:off x="0" y="0"/>
                      <a:ext cx="5273040" cy="232346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675" cy="5186045"/>
            <wp:effectExtent l="0" t="0" r="3175" b="14605"/>
            <wp:docPr id="120" name="图片 120" descr="170979178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709791780309"/>
                    <pic:cNvPicPr>
                      <a:picLocks noChangeAspect="1"/>
                    </pic:cNvPicPr>
                  </pic:nvPicPr>
                  <pic:blipFill>
                    <a:blip r:embed="rId127"/>
                    <a:stretch>
                      <a:fillRect/>
                    </a:stretch>
                  </pic:blipFill>
                  <pic:spPr>
                    <a:xfrm>
                      <a:off x="0" y="0"/>
                      <a:ext cx="5273675" cy="518604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4482465"/>
            <wp:effectExtent l="0" t="0" r="8255" b="13335"/>
            <wp:docPr id="125" name="图片 125" descr="171022824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710228244870"/>
                    <pic:cNvPicPr>
                      <a:picLocks noChangeAspect="1"/>
                    </pic:cNvPicPr>
                  </pic:nvPicPr>
                  <pic:blipFill>
                    <a:blip r:embed="rId128"/>
                    <a:stretch>
                      <a:fillRect/>
                    </a:stretch>
                  </pic:blipFill>
                  <pic:spPr>
                    <a:xfrm>
                      <a:off x="0" y="0"/>
                      <a:ext cx="5268595" cy="448246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2405" cy="4615815"/>
            <wp:effectExtent l="0" t="0" r="4445" b="13335"/>
            <wp:docPr id="126" name="图片 126" descr="171023069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710230699646"/>
                    <pic:cNvPicPr>
                      <a:picLocks noChangeAspect="1"/>
                    </pic:cNvPicPr>
                  </pic:nvPicPr>
                  <pic:blipFill>
                    <a:blip r:embed="rId129"/>
                    <a:stretch>
                      <a:fillRect/>
                    </a:stretch>
                  </pic:blipFill>
                  <pic:spPr>
                    <a:xfrm>
                      <a:off x="0" y="0"/>
                      <a:ext cx="5272405" cy="4615815"/>
                    </a:xfrm>
                    <a:prstGeom prst="rect">
                      <a:avLst/>
                    </a:prstGeom>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1265555"/>
            <wp:effectExtent l="0" t="0" r="5080" b="10795"/>
            <wp:docPr id="127" name="图片 127" descr="171023079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1710230790394"/>
                    <pic:cNvPicPr>
                      <a:picLocks noChangeAspect="1"/>
                    </pic:cNvPicPr>
                  </pic:nvPicPr>
                  <pic:blipFill>
                    <a:blip r:embed="rId130"/>
                    <a:stretch>
                      <a:fillRect/>
                    </a:stretch>
                  </pic:blipFill>
                  <pic:spPr>
                    <a:xfrm>
                      <a:off x="0" y="0"/>
                      <a:ext cx="5271770" cy="1265555"/>
                    </a:xfrm>
                    <a:prstGeom prst="rect">
                      <a:avLst/>
                    </a:prstGeom>
                  </pic:spPr>
                </pic:pic>
              </a:graphicData>
            </a:graphic>
          </wp:inline>
        </w:drawing>
      </w:r>
      <w:bookmarkStart w:id="21" w:name="_GoBack"/>
      <w:bookmarkEnd w:id="2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egoe UI Emoji">
    <w:panose1 w:val="020B0502040204020203"/>
    <w:charset w:val="00"/>
    <w:family w:val="swiss"/>
    <w:pitch w:val="default"/>
    <w:sig w:usb0="00000001" w:usb1="02000000" w:usb2="00000000" w:usb3="00000000" w:csb0="00000001" w:csb1="00000000"/>
  </w:font>
  <w:font w:name="DFKai-SB">
    <w:altName w:val="Microsoft JhengHei Light"/>
    <w:panose1 w:val="00000000000000000000"/>
    <w:charset w:val="00"/>
    <w:family w:val="roman"/>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JhengHei Light">
    <w:panose1 w:val="020B0304030504040204"/>
    <w:charset w:val="88"/>
    <w:family w:val="auto"/>
    <w:pitch w:val="default"/>
    <w:sig w:usb0="800002A7" w:usb1="28CF4400" w:usb2="00000016" w:usb3="00000000" w:csb0="00100009"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44BD20"/>
    <w:multiLevelType w:val="singleLevel"/>
    <w:tmpl w:val="DD44BD20"/>
    <w:lvl w:ilvl="0" w:tentative="0">
      <w:start w:val="1"/>
      <w:numFmt w:val="decimal"/>
      <w:suff w:val="nothing"/>
      <w:lvlText w:val="%1、"/>
      <w:lvlJc w:val="left"/>
    </w:lvl>
  </w:abstractNum>
  <w:abstractNum w:abstractNumId="1">
    <w:nsid w:val="064DD4D4"/>
    <w:multiLevelType w:val="singleLevel"/>
    <w:tmpl w:val="064DD4D4"/>
    <w:lvl w:ilvl="0" w:tentative="0">
      <w:start w:val="1"/>
      <w:numFmt w:val="decimal"/>
      <w:suff w:val="nothing"/>
      <w:lvlText w:val="%1、"/>
      <w:lvlJc w:val="left"/>
    </w:lvl>
  </w:abstractNum>
  <w:abstractNum w:abstractNumId="2">
    <w:nsid w:val="0C4C61A4"/>
    <w:multiLevelType w:val="multilevel"/>
    <w:tmpl w:val="0C4C61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3BA6BF2"/>
    <w:multiLevelType w:val="multilevel"/>
    <w:tmpl w:val="13BA6B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5527124"/>
    <w:multiLevelType w:val="multilevel"/>
    <w:tmpl w:val="2552712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818AA85"/>
    <w:multiLevelType w:val="singleLevel"/>
    <w:tmpl w:val="2818AA85"/>
    <w:lvl w:ilvl="0" w:tentative="0">
      <w:start w:val="1"/>
      <w:numFmt w:val="decimal"/>
      <w:suff w:val="nothing"/>
      <w:lvlText w:val="%1、"/>
      <w:lvlJc w:val="left"/>
    </w:lvl>
  </w:abstractNum>
  <w:abstractNum w:abstractNumId="6">
    <w:nsid w:val="38083F90"/>
    <w:multiLevelType w:val="multilevel"/>
    <w:tmpl w:val="38083F9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A483D29"/>
    <w:multiLevelType w:val="singleLevel"/>
    <w:tmpl w:val="3A483D29"/>
    <w:lvl w:ilvl="0" w:tentative="0">
      <w:start w:val="1"/>
      <w:numFmt w:val="decimal"/>
      <w:suff w:val="nothing"/>
      <w:lvlText w:val="%1、"/>
      <w:lvlJc w:val="left"/>
    </w:lvl>
  </w:abstractNum>
  <w:abstractNum w:abstractNumId="8">
    <w:nsid w:val="3FC354AD"/>
    <w:multiLevelType w:val="multilevel"/>
    <w:tmpl w:val="3FC354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52FB1DA3"/>
    <w:multiLevelType w:val="multilevel"/>
    <w:tmpl w:val="52FB1DA3"/>
    <w:lvl w:ilvl="0" w:tentative="0">
      <w:start w:val="1"/>
      <w:numFmt w:val="decimal"/>
      <w:lvlText w:val="%1、"/>
      <w:lvlJc w:val="left"/>
      <w:pPr>
        <w:ind w:left="720" w:hanging="720"/>
      </w:pPr>
      <w:rPr>
        <w:rFonts w:hint="default"/>
        <w:sz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5BC3408"/>
    <w:multiLevelType w:val="multilevel"/>
    <w:tmpl w:val="65BC340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C35AFA7"/>
    <w:multiLevelType w:val="singleLevel"/>
    <w:tmpl w:val="6C35AFA7"/>
    <w:lvl w:ilvl="0" w:tentative="0">
      <w:start w:val="1"/>
      <w:numFmt w:val="decimal"/>
      <w:suff w:val="nothing"/>
      <w:lvlText w:val="%1、"/>
      <w:lvlJc w:val="left"/>
    </w:lvl>
  </w:abstractNum>
  <w:abstractNum w:abstractNumId="12">
    <w:nsid w:val="7FBAD06C"/>
    <w:multiLevelType w:val="singleLevel"/>
    <w:tmpl w:val="7FBAD06C"/>
    <w:lvl w:ilvl="0" w:tentative="0">
      <w:start w:val="1"/>
      <w:numFmt w:val="decimal"/>
      <w:suff w:val="nothing"/>
      <w:lvlText w:val="%1、"/>
      <w:lvlJc w:val="left"/>
    </w:lvl>
  </w:abstractNum>
  <w:num w:numId="1">
    <w:abstractNumId w:val="9"/>
  </w:num>
  <w:num w:numId="2">
    <w:abstractNumId w:val="4"/>
  </w:num>
  <w:num w:numId="3">
    <w:abstractNumId w:val="2"/>
  </w:num>
  <w:num w:numId="4">
    <w:abstractNumId w:val="10"/>
  </w:num>
  <w:num w:numId="5">
    <w:abstractNumId w:val="3"/>
  </w:num>
  <w:num w:numId="6">
    <w:abstractNumId w:val="6"/>
  </w:num>
  <w:num w:numId="7">
    <w:abstractNumId w:val="8"/>
  </w:num>
  <w:num w:numId="8">
    <w:abstractNumId w:val="1"/>
  </w:num>
  <w:num w:numId="9">
    <w:abstractNumId w:val="0"/>
  </w:num>
  <w:num w:numId="10">
    <w:abstractNumId w:val="5"/>
  </w:num>
  <w:num w:numId="11">
    <w:abstractNumId w:val="11"/>
  </w:num>
  <w:num w:numId="12">
    <w:abstractNumId w:val="12"/>
  </w:num>
  <w:num w:numId="13">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Elizabeth">
    <w15:presenceInfo w15:providerId="None" w15:userId="Elizabe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EwNDgyM2FlZDM1ZWQ2NWUwMzExOTY3YWM2OGFhODMifQ=="/>
  </w:docVars>
  <w:rsids>
    <w:rsidRoot w:val="00172A27"/>
    <w:rsid w:val="00001359"/>
    <w:rsid w:val="0000785B"/>
    <w:rsid w:val="00013771"/>
    <w:rsid w:val="00016B41"/>
    <w:rsid w:val="00023A75"/>
    <w:rsid w:val="00027400"/>
    <w:rsid w:val="000341A5"/>
    <w:rsid w:val="00035835"/>
    <w:rsid w:val="00040CA8"/>
    <w:rsid w:val="000411D7"/>
    <w:rsid w:val="000479AD"/>
    <w:rsid w:val="0007243F"/>
    <w:rsid w:val="00085104"/>
    <w:rsid w:val="00092526"/>
    <w:rsid w:val="00094279"/>
    <w:rsid w:val="00094EB3"/>
    <w:rsid w:val="000A181E"/>
    <w:rsid w:val="000A24B2"/>
    <w:rsid w:val="000A72A6"/>
    <w:rsid w:val="000B07D4"/>
    <w:rsid w:val="000D520E"/>
    <w:rsid w:val="00102BDD"/>
    <w:rsid w:val="0010586E"/>
    <w:rsid w:val="00106AB2"/>
    <w:rsid w:val="00116808"/>
    <w:rsid w:val="001209B2"/>
    <w:rsid w:val="00147237"/>
    <w:rsid w:val="0015475C"/>
    <w:rsid w:val="001641A4"/>
    <w:rsid w:val="00170750"/>
    <w:rsid w:val="00183131"/>
    <w:rsid w:val="00192CDE"/>
    <w:rsid w:val="001A5F27"/>
    <w:rsid w:val="001B7CF6"/>
    <w:rsid w:val="001C57FD"/>
    <w:rsid w:val="001E0535"/>
    <w:rsid w:val="001E17A4"/>
    <w:rsid w:val="001F636B"/>
    <w:rsid w:val="00213841"/>
    <w:rsid w:val="00213E1C"/>
    <w:rsid w:val="00214AD3"/>
    <w:rsid w:val="0021742B"/>
    <w:rsid w:val="00224DAD"/>
    <w:rsid w:val="00226B17"/>
    <w:rsid w:val="0022731D"/>
    <w:rsid w:val="00234BB8"/>
    <w:rsid w:val="00237399"/>
    <w:rsid w:val="00241F58"/>
    <w:rsid w:val="00260518"/>
    <w:rsid w:val="002671F4"/>
    <w:rsid w:val="0028153C"/>
    <w:rsid w:val="00286D1E"/>
    <w:rsid w:val="00290FC4"/>
    <w:rsid w:val="00295801"/>
    <w:rsid w:val="002C2C34"/>
    <w:rsid w:val="002C4A4F"/>
    <w:rsid w:val="002C629A"/>
    <w:rsid w:val="002D53AD"/>
    <w:rsid w:val="002D6546"/>
    <w:rsid w:val="002E503F"/>
    <w:rsid w:val="002F2460"/>
    <w:rsid w:val="002F6749"/>
    <w:rsid w:val="002F6BAC"/>
    <w:rsid w:val="00307ED2"/>
    <w:rsid w:val="00317BCA"/>
    <w:rsid w:val="00323156"/>
    <w:rsid w:val="00323D99"/>
    <w:rsid w:val="00337E68"/>
    <w:rsid w:val="00345E17"/>
    <w:rsid w:val="00347E51"/>
    <w:rsid w:val="00350CD7"/>
    <w:rsid w:val="00350DC5"/>
    <w:rsid w:val="00365050"/>
    <w:rsid w:val="003714B4"/>
    <w:rsid w:val="00390772"/>
    <w:rsid w:val="003917B0"/>
    <w:rsid w:val="003A1A18"/>
    <w:rsid w:val="003A36B7"/>
    <w:rsid w:val="003B1DCA"/>
    <w:rsid w:val="003B2EC1"/>
    <w:rsid w:val="003C2408"/>
    <w:rsid w:val="003D3DF0"/>
    <w:rsid w:val="003E12CA"/>
    <w:rsid w:val="003F0D97"/>
    <w:rsid w:val="003F3B4D"/>
    <w:rsid w:val="003F6354"/>
    <w:rsid w:val="003F7F3B"/>
    <w:rsid w:val="00402153"/>
    <w:rsid w:val="004030EF"/>
    <w:rsid w:val="00403BA9"/>
    <w:rsid w:val="0044016B"/>
    <w:rsid w:val="004468A0"/>
    <w:rsid w:val="004558EF"/>
    <w:rsid w:val="00456B17"/>
    <w:rsid w:val="00457832"/>
    <w:rsid w:val="00462C7F"/>
    <w:rsid w:val="00474CAD"/>
    <w:rsid w:val="00482746"/>
    <w:rsid w:val="004839BE"/>
    <w:rsid w:val="004905A7"/>
    <w:rsid w:val="00492B53"/>
    <w:rsid w:val="004A1510"/>
    <w:rsid w:val="004B3FA8"/>
    <w:rsid w:val="004D349C"/>
    <w:rsid w:val="004D7B90"/>
    <w:rsid w:val="004E0B97"/>
    <w:rsid w:val="004E6A36"/>
    <w:rsid w:val="004F5CCF"/>
    <w:rsid w:val="00517446"/>
    <w:rsid w:val="005225E6"/>
    <w:rsid w:val="005318D6"/>
    <w:rsid w:val="00532628"/>
    <w:rsid w:val="00536277"/>
    <w:rsid w:val="005407B0"/>
    <w:rsid w:val="00541D20"/>
    <w:rsid w:val="0057041A"/>
    <w:rsid w:val="00594EBE"/>
    <w:rsid w:val="005B3D77"/>
    <w:rsid w:val="005B42B1"/>
    <w:rsid w:val="005B568A"/>
    <w:rsid w:val="005C0BEF"/>
    <w:rsid w:val="005C0E60"/>
    <w:rsid w:val="005C648D"/>
    <w:rsid w:val="005E6ACA"/>
    <w:rsid w:val="005E7279"/>
    <w:rsid w:val="005F341A"/>
    <w:rsid w:val="006032F3"/>
    <w:rsid w:val="00603E9C"/>
    <w:rsid w:val="00621999"/>
    <w:rsid w:val="00622BB9"/>
    <w:rsid w:val="006253B2"/>
    <w:rsid w:val="006379DC"/>
    <w:rsid w:val="0064798A"/>
    <w:rsid w:val="00652603"/>
    <w:rsid w:val="00653AA7"/>
    <w:rsid w:val="0067425E"/>
    <w:rsid w:val="00677C84"/>
    <w:rsid w:val="00681530"/>
    <w:rsid w:val="006A118F"/>
    <w:rsid w:val="006A2A62"/>
    <w:rsid w:val="006A5204"/>
    <w:rsid w:val="006B2528"/>
    <w:rsid w:val="006C14CF"/>
    <w:rsid w:val="006C29DF"/>
    <w:rsid w:val="006C4EBB"/>
    <w:rsid w:val="006C630C"/>
    <w:rsid w:val="006D4CA0"/>
    <w:rsid w:val="006D66D4"/>
    <w:rsid w:val="006E1C2C"/>
    <w:rsid w:val="006F07C7"/>
    <w:rsid w:val="00702E14"/>
    <w:rsid w:val="007122D2"/>
    <w:rsid w:val="00722B35"/>
    <w:rsid w:val="00737DAC"/>
    <w:rsid w:val="007476A2"/>
    <w:rsid w:val="00753A7D"/>
    <w:rsid w:val="00761DCE"/>
    <w:rsid w:val="007634C4"/>
    <w:rsid w:val="007662CD"/>
    <w:rsid w:val="007728C1"/>
    <w:rsid w:val="0077397A"/>
    <w:rsid w:val="00774C0F"/>
    <w:rsid w:val="00775FBC"/>
    <w:rsid w:val="007805C8"/>
    <w:rsid w:val="00780973"/>
    <w:rsid w:val="00783976"/>
    <w:rsid w:val="007B3167"/>
    <w:rsid w:val="007C20BA"/>
    <w:rsid w:val="007D6B1C"/>
    <w:rsid w:val="007E1530"/>
    <w:rsid w:val="007F676E"/>
    <w:rsid w:val="00832615"/>
    <w:rsid w:val="00853826"/>
    <w:rsid w:val="0086359A"/>
    <w:rsid w:val="0088596B"/>
    <w:rsid w:val="008B734F"/>
    <w:rsid w:val="008B7A96"/>
    <w:rsid w:val="008C63C5"/>
    <w:rsid w:val="008C7954"/>
    <w:rsid w:val="008D3A03"/>
    <w:rsid w:val="008E1996"/>
    <w:rsid w:val="008E3792"/>
    <w:rsid w:val="008F4650"/>
    <w:rsid w:val="008F46FB"/>
    <w:rsid w:val="008F687C"/>
    <w:rsid w:val="00902E01"/>
    <w:rsid w:val="00904213"/>
    <w:rsid w:val="009122AA"/>
    <w:rsid w:val="00922811"/>
    <w:rsid w:val="00927986"/>
    <w:rsid w:val="0095624A"/>
    <w:rsid w:val="00963143"/>
    <w:rsid w:val="0096799F"/>
    <w:rsid w:val="009A7BEE"/>
    <w:rsid w:val="009B56CE"/>
    <w:rsid w:val="009D296C"/>
    <w:rsid w:val="009D42A7"/>
    <w:rsid w:val="009E037C"/>
    <w:rsid w:val="009E064B"/>
    <w:rsid w:val="009E3F6B"/>
    <w:rsid w:val="009F0380"/>
    <w:rsid w:val="009F1F6D"/>
    <w:rsid w:val="009F2223"/>
    <w:rsid w:val="009F2396"/>
    <w:rsid w:val="00A03BC0"/>
    <w:rsid w:val="00A03F43"/>
    <w:rsid w:val="00A0432A"/>
    <w:rsid w:val="00A11B01"/>
    <w:rsid w:val="00A22060"/>
    <w:rsid w:val="00A22230"/>
    <w:rsid w:val="00A27117"/>
    <w:rsid w:val="00A27187"/>
    <w:rsid w:val="00A418D3"/>
    <w:rsid w:val="00A44C0A"/>
    <w:rsid w:val="00A52B08"/>
    <w:rsid w:val="00A545CB"/>
    <w:rsid w:val="00A71A82"/>
    <w:rsid w:val="00A74808"/>
    <w:rsid w:val="00A83757"/>
    <w:rsid w:val="00A857B2"/>
    <w:rsid w:val="00A9443D"/>
    <w:rsid w:val="00A94566"/>
    <w:rsid w:val="00AA08DF"/>
    <w:rsid w:val="00AA1CC4"/>
    <w:rsid w:val="00AB5CE8"/>
    <w:rsid w:val="00AC0E81"/>
    <w:rsid w:val="00AC3070"/>
    <w:rsid w:val="00AC4144"/>
    <w:rsid w:val="00AE00CF"/>
    <w:rsid w:val="00AE311D"/>
    <w:rsid w:val="00AF5914"/>
    <w:rsid w:val="00B01BF8"/>
    <w:rsid w:val="00B02580"/>
    <w:rsid w:val="00B0336A"/>
    <w:rsid w:val="00B140E7"/>
    <w:rsid w:val="00B1589F"/>
    <w:rsid w:val="00B1720C"/>
    <w:rsid w:val="00B27029"/>
    <w:rsid w:val="00B34459"/>
    <w:rsid w:val="00B50723"/>
    <w:rsid w:val="00B53390"/>
    <w:rsid w:val="00B6483D"/>
    <w:rsid w:val="00B6515E"/>
    <w:rsid w:val="00B65516"/>
    <w:rsid w:val="00B80A4F"/>
    <w:rsid w:val="00B80B08"/>
    <w:rsid w:val="00B925C8"/>
    <w:rsid w:val="00BB2DCE"/>
    <w:rsid w:val="00BB57CD"/>
    <w:rsid w:val="00BB5999"/>
    <w:rsid w:val="00BB7C4A"/>
    <w:rsid w:val="00BC5BBA"/>
    <w:rsid w:val="00BE66C8"/>
    <w:rsid w:val="00BF4217"/>
    <w:rsid w:val="00BF6E13"/>
    <w:rsid w:val="00C33A53"/>
    <w:rsid w:val="00C43AF1"/>
    <w:rsid w:val="00C72E32"/>
    <w:rsid w:val="00C753C2"/>
    <w:rsid w:val="00C75692"/>
    <w:rsid w:val="00C77C09"/>
    <w:rsid w:val="00C875B2"/>
    <w:rsid w:val="00C924F0"/>
    <w:rsid w:val="00CA0987"/>
    <w:rsid w:val="00CD125E"/>
    <w:rsid w:val="00CD203A"/>
    <w:rsid w:val="00CE4DDA"/>
    <w:rsid w:val="00CE615F"/>
    <w:rsid w:val="00CF157F"/>
    <w:rsid w:val="00CF341B"/>
    <w:rsid w:val="00CF606C"/>
    <w:rsid w:val="00D00E4F"/>
    <w:rsid w:val="00D02CB9"/>
    <w:rsid w:val="00D122E7"/>
    <w:rsid w:val="00D12D79"/>
    <w:rsid w:val="00D21E9D"/>
    <w:rsid w:val="00D36BA7"/>
    <w:rsid w:val="00D44605"/>
    <w:rsid w:val="00D551AD"/>
    <w:rsid w:val="00D572A1"/>
    <w:rsid w:val="00D65495"/>
    <w:rsid w:val="00D7586F"/>
    <w:rsid w:val="00D86936"/>
    <w:rsid w:val="00DA4C58"/>
    <w:rsid w:val="00DB6CED"/>
    <w:rsid w:val="00DC1F23"/>
    <w:rsid w:val="00DD2DFA"/>
    <w:rsid w:val="00DD4A1D"/>
    <w:rsid w:val="00E035AE"/>
    <w:rsid w:val="00E06528"/>
    <w:rsid w:val="00E07744"/>
    <w:rsid w:val="00E259BE"/>
    <w:rsid w:val="00E318D7"/>
    <w:rsid w:val="00E318F9"/>
    <w:rsid w:val="00E34F70"/>
    <w:rsid w:val="00E446B0"/>
    <w:rsid w:val="00E46995"/>
    <w:rsid w:val="00E544B2"/>
    <w:rsid w:val="00E7136D"/>
    <w:rsid w:val="00E762DE"/>
    <w:rsid w:val="00E766E5"/>
    <w:rsid w:val="00E76FA8"/>
    <w:rsid w:val="00E83519"/>
    <w:rsid w:val="00E8757F"/>
    <w:rsid w:val="00E92079"/>
    <w:rsid w:val="00EB2B71"/>
    <w:rsid w:val="00EC70DC"/>
    <w:rsid w:val="00EE0051"/>
    <w:rsid w:val="00EE0229"/>
    <w:rsid w:val="00EE75A4"/>
    <w:rsid w:val="00EF1B6B"/>
    <w:rsid w:val="00EF4381"/>
    <w:rsid w:val="00F029A0"/>
    <w:rsid w:val="00F05BC3"/>
    <w:rsid w:val="00F10C70"/>
    <w:rsid w:val="00F16C9E"/>
    <w:rsid w:val="00F220DA"/>
    <w:rsid w:val="00F41B4B"/>
    <w:rsid w:val="00F444D4"/>
    <w:rsid w:val="00F46701"/>
    <w:rsid w:val="00F51026"/>
    <w:rsid w:val="00F5314D"/>
    <w:rsid w:val="00F71081"/>
    <w:rsid w:val="00F7249E"/>
    <w:rsid w:val="00F76D05"/>
    <w:rsid w:val="00F823D1"/>
    <w:rsid w:val="00F83FCC"/>
    <w:rsid w:val="00F8423F"/>
    <w:rsid w:val="00F86A66"/>
    <w:rsid w:val="00F908BD"/>
    <w:rsid w:val="00F92F50"/>
    <w:rsid w:val="00FA404F"/>
    <w:rsid w:val="00FB6A1B"/>
    <w:rsid w:val="00FC4262"/>
    <w:rsid w:val="00FC59B2"/>
    <w:rsid w:val="00FD6D66"/>
    <w:rsid w:val="00FD7268"/>
    <w:rsid w:val="00FE2008"/>
    <w:rsid w:val="0112750B"/>
    <w:rsid w:val="019C2D66"/>
    <w:rsid w:val="01AB5811"/>
    <w:rsid w:val="01E13980"/>
    <w:rsid w:val="03511AD9"/>
    <w:rsid w:val="04A15C46"/>
    <w:rsid w:val="057B7011"/>
    <w:rsid w:val="067A22AA"/>
    <w:rsid w:val="06F26247"/>
    <w:rsid w:val="071C5FA3"/>
    <w:rsid w:val="07656E8B"/>
    <w:rsid w:val="098333B9"/>
    <w:rsid w:val="0A204DB3"/>
    <w:rsid w:val="0AC02A5B"/>
    <w:rsid w:val="0CB71A98"/>
    <w:rsid w:val="0D2064F8"/>
    <w:rsid w:val="0D4528F8"/>
    <w:rsid w:val="0D9350E4"/>
    <w:rsid w:val="100C7060"/>
    <w:rsid w:val="10F6163C"/>
    <w:rsid w:val="11650CEB"/>
    <w:rsid w:val="12053590"/>
    <w:rsid w:val="128912F7"/>
    <w:rsid w:val="1525448E"/>
    <w:rsid w:val="15E24579"/>
    <w:rsid w:val="16400E57"/>
    <w:rsid w:val="16BC45BC"/>
    <w:rsid w:val="16E85143"/>
    <w:rsid w:val="179F2136"/>
    <w:rsid w:val="17DB7C7F"/>
    <w:rsid w:val="18E54692"/>
    <w:rsid w:val="1A8A7F67"/>
    <w:rsid w:val="1BAF7FB0"/>
    <w:rsid w:val="1C500399"/>
    <w:rsid w:val="1CBA28FC"/>
    <w:rsid w:val="1D3C71F8"/>
    <w:rsid w:val="1E0563C6"/>
    <w:rsid w:val="1E3812B5"/>
    <w:rsid w:val="1ED61CE9"/>
    <w:rsid w:val="1F425DB4"/>
    <w:rsid w:val="206F3C4A"/>
    <w:rsid w:val="211213FF"/>
    <w:rsid w:val="233538B3"/>
    <w:rsid w:val="23805ED0"/>
    <w:rsid w:val="238B2C91"/>
    <w:rsid w:val="24542036"/>
    <w:rsid w:val="24E753F8"/>
    <w:rsid w:val="24FB5CD5"/>
    <w:rsid w:val="25504BD5"/>
    <w:rsid w:val="25DD6F76"/>
    <w:rsid w:val="25E116EF"/>
    <w:rsid w:val="260E1D77"/>
    <w:rsid w:val="282E4405"/>
    <w:rsid w:val="28F57D4A"/>
    <w:rsid w:val="29522D45"/>
    <w:rsid w:val="299F64FA"/>
    <w:rsid w:val="2A58372E"/>
    <w:rsid w:val="2C1E241B"/>
    <w:rsid w:val="2CB05936"/>
    <w:rsid w:val="2D431AF7"/>
    <w:rsid w:val="2DB6565E"/>
    <w:rsid w:val="2E024FCB"/>
    <w:rsid w:val="2FE73D65"/>
    <w:rsid w:val="300F4A4A"/>
    <w:rsid w:val="30731B82"/>
    <w:rsid w:val="30BF439A"/>
    <w:rsid w:val="31866D56"/>
    <w:rsid w:val="31D67914"/>
    <w:rsid w:val="32332D12"/>
    <w:rsid w:val="32A51A6B"/>
    <w:rsid w:val="331B019D"/>
    <w:rsid w:val="33433941"/>
    <w:rsid w:val="33A07F2C"/>
    <w:rsid w:val="33E326F6"/>
    <w:rsid w:val="344955F9"/>
    <w:rsid w:val="34DA640F"/>
    <w:rsid w:val="35117CA8"/>
    <w:rsid w:val="354C0C58"/>
    <w:rsid w:val="354D0AB1"/>
    <w:rsid w:val="36552085"/>
    <w:rsid w:val="369373FC"/>
    <w:rsid w:val="375A6C5E"/>
    <w:rsid w:val="376848E9"/>
    <w:rsid w:val="379A5AEA"/>
    <w:rsid w:val="37DB7C89"/>
    <w:rsid w:val="389A280A"/>
    <w:rsid w:val="38AA4FAB"/>
    <w:rsid w:val="397916C1"/>
    <w:rsid w:val="3AAB4CCB"/>
    <w:rsid w:val="3AEB08F1"/>
    <w:rsid w:val="3AF6657E"/>
    <w:rsid w:val="3B8F315C"/>
    <w:rsid w:val="3C0D75F2"/>
    <w:rsid w:val="3C302214"/>
    <w:rsid w:val="3D047A31"/>
    <w:rsid w:val="3D5E764C"/>
    <w:rsid w:val="3D767023"/>
    <w:rsid w:val="3D8D51A8"/>
    <w:rsid w:val="3F0034D9"/>
    <w:rsid w:val="3F076EFC"/>
    <w:rsid w:val="3F7A6866"/>
    <w:rsid w:val="3FC77B4E"/>
    <w:rsid w:val="3FCF2EDC"/>
    <w:rsid w:val="410510BE"/>
    <w:rsid w:val="41CE369A"/>
    <w:rsid w:val="422F4426"/>
    <w:rsid w:val="42C91BD9"/>
    <w:rsid w:val="43E74F66"/>
    <w:rsid w:val="44B4188D"/>
    <w:rsid w:val="463533AD"/>
    <w:rsid w:val="46E44B7A"/>
    <w:rsid w:val="4736312B"/>
    <w:rsid w:val="476C2789"/>
    <w:rsid w:val="48851938"/>
    <w:rsid w:val="49FA16A6"/>
    <w:rsid w:val="4A3B45C8"/>
    <w:rsid w:val="4AB14B3D"/>
    <w:rsid w:val="4AB46FA8"/>
    <w:rsid w:val="4B4B6C02"/>
    <w:rsid w:val="4BD41080"/>
    <w:rsid w:val="4BEA43C2"/>
    <w:rsid w:val="4C160AFB"/>
    <w:rsid w:val="4E4115F6"/>
    <w:rsid w:val="4EC73499"/>
    <w:rsid w:val="4F390706"/>
    <w:rsid w:val="4FB96961"/>
    <w:rsid w:val="4FEA312C"/>
    <w:rsid w:val="517B4E84"/>
    <w:rsid w:val="52B30F17"/>
    <w:rsid w:val="530C1780"/>
    <w:rsid w:val="5673724F"/>
    <w:rsid w:val="56AA2F31"/>
    <w:rsid w:val="56C64DE2"/>
    <w:rsid w:val="570D546B"/>
    <w:rsid w:val="570F5514"/>
    <w:rsid w:val="579F33E1"/>
    <w:rsid w:val="57F1125D"/>
    <w:rsid w:val="582E1063"/>
    <w:rsid w:val="58EC2CEC"/>
    <w:rsid w:val="59A46850"/>
    <w:rsid w:val="5A6E0A5B"/>
    <w:rsid w:val="5ADD2684"/>
    <w:rsid w:val="5B560654"/>
    <w:rsid w:val="5B7B48AE"/>
    <w:rsid w:val="5B9209AD"/>
    <w:rsid w:val="5BA04553"/>
    <w:rsid w:val="5BC349DA"/>
    <w:rsid w:val="5CAF118A"/>
    <w:rsid w:val="5CBA6705"/>
    <w:rsid w:val="5CF6124B"/>
    <w:rsid w:val="5D226EB5"/>
    <w:rsid w:val="5D834E78"/>
    <w:rsid w:val="5DFE58E1"/>
    <w:rsid w:val="5E0016D0"/>
    <w:rsid w:val="5E522721"/>
    <w:rsid w:val="5E6E70DB"/>
    <w:rsid w:val="5F180CAD"/>
    <w:rsid w:val="60C02F1C"/>
    <w:rsid w:val="611D6EE3"/>
    <w:rsid w:val="62AE6346"/>
    <w:rsid w:val="63254159"/>
    <w:rsid w:val="63B91DCD"/>
    <w:rsid w:val="65324973"/>
    <w:rsid w:val="65D63A31"/>
    <w:rsid w:val="66493ACD"/>
    <w:rsid w:val="66CC6C14"/>
    <w:rsid w:val="66D52710"/>
    <w:rsid w:val="673D70A9"/>
    <w:rsid w:val="674C0AD9"/>
    <w:rsid w:val="67927030"/>
    <w:rsid w:val="68C73DBD"/>
    <w:rsid w:val="69570726"/>
    <w:rsid w:val="6A9E1240"/>
    <w:rsid w:val="6AE53126"/>
    <w:rsid w:val="6B2525A0"/>
    <w:rsid w:val="6B707012"/>
    <w:rsid w:val="6BB46A94"/>
    <w:rsid w:val="6BD36E34"/>
    <w:rsid w:val="6BD97E9C"/>
    <w:rsid w:val="6CFA3BA6"/>
    <w:rsid w:val="6D18035A"/>
    <w:rsid w:val="6D760CC1"/>
    <w:rsid w:val="6DA872BA"/>
    <w:rsid w:val="6F26575E"/>
    <w:rsid w:val="6F4C5EF1"/>
    <w:rsid w:val="6FB72105"/>
    <w:rsid w:val="71333808"/>
    <w:rsid w:val="722C6997"/>
    <w:rsid w:val="72A97E30"/>
    <w:rsid w:val="72F35CAB"/>
    <w:rsid w:val="731D465B"/>
    <w:rsid w:val="73515BAF"/>
    <w:rsid w:val="74131DFD"/>
    <w:rsid w:val="74B26AF6"/>
    <w:rsid w:val="74DE0F1A"/>
    <w:rsid w:val="756151AD"/>
    <w:rsid w:val="75CC031E"/>
    <w:rsid w:val="76385B45"/>
    <w:rsid w:val="781A7E16"/>
    <w:rsid w:val="78715CFA"/>
    <w:rsid w:val="78A14F45"/>
    <w:rsid w:val="78CC3B41"/>
    <w:rsid w:val="799D3C03"/>
    <w:rsid w:val="79C72A7D"/>
    <w:rsid w:val="7ACF2C27"/>
    <w:rsid w:val="7B166953"/>
    <w:rsid w:val="7B39442C"/>
    <w:rsid w:val="7B6026E6"/>
    <w:rsid w:val="7B964626"/>
    <w:rsid w:val="7D642E6C"/>
    <w:rsid w:val="7D72517E"/>
    <w:rsid w:val="7DBE565E"/>
    <w:rsid w:val="7E395294"/>
    <w:rsid w:val="7EB715EE"/>
    <w:rsid w:val="7F895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autoRedefine/>
    <w:unhideWhenUsed/>
    <w:qFormat/>
    <w:uiPriority w:val="9"/>
    <w:pPr>
      <w:keepNext/>
      <w:keepLines/>
      <w:widowControl/>
      <w:spacing w:before="200" w:line="276" w:lineRule="auto"/>
      <w:jc w:val="left"/>
      <w:outlineLvl w:val="1"/>
    </w:pPr>
    <w:rPr>
      <w:rFonts w:asciiTheme="majorHAnsi" w:hAnsiTheme="majorHAnsi" w:eastAsiaTheme="majorEastAsia" w:cstheme="majorBidi"/>
      <w:b/>
      <w:bCs/>
      <w:color w:val="5B9BD5" w:themeColor="accent1"/>
      <w:kern w:val="0"/>
      <w:sz w:val="26"/>
      <w:szCs w:val="26"/>
      <w14:textFill>
        <w14:solidFill>
          <w14:schemeClr w14:val="accent1"/>
        </w14:solidFill>
      </w14:textFill>
    </w:rPr>
  </w:style>
  <w:style w:type="character" w:default="1" w:styleId="9">
    <w:name w:val="Default Paragraph Font"/>
    <w:semiHidden/>
    <w:unhideWhenUsed/>
    <w:qFormat/>
    <w:uiPriority w:val="1"/>
  </w:style>
  <w:style w:type="table" w:default="1" w:styleId="8">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link w:val="14"/>
    <w:autoRedefine/>
    <w:unhideWhenUsed/>
    <w:qFormat/>
    <w:uiPriority w:val="99"/>
    <w:pPr>
      <w:tabs>
        <w:tab w:val="center" w:pos="4153"/>
        <w:tab w:val="right" w:pos="8306"/>
      </w:tabs>
      <w:snapToGrid w:val="0"/>
      <w:jc w:val="left"/>
    </w:pPr>
    <w:rPr>
      <w:sz w:val="18"/>
      <w:szCs w:val="18"/>
    </w:rPr>
  </w:style>
  <w:style w:type="paragraph" w:styleId="5">
    <w:name w:val="header"/>
    <w:basedOn w:val="1"/>
    <w:link w:val="13"/>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5"/>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7">
    <w:name w:val="Normal (Web)"/>
    <w:basedOn w:val="1"/>
    <w:autoRedefine/>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Strong"/>
    <w:basedOn w:val="9"/>
    <w:autoRedefine/>
    <w:qFormat/>
    <w:uiPriority w:val="22"/>
    <w:rPr>
      <w:b/>
      <w:bCs/>
    </w:rPr>
  </w:style>
  <w:style w:type="character" w:styleId="11">
    <w:name w:val="Hyperlink"/>
    <w:basedOn w:val="9"/>
    <w:autoRedefine/>
    <w:unhideWhenUsed/>
    <w:qFormat/>
    <w:uiPriority w:val="99"/>
    <w:rPr>
      <w:color w:val="0000FF"/>
      <w:u w:val="single"/>
    </w:rPr>
  </w:style>
  <w:style w:type="character" w:styleId="12">
    <w:name w:val="HTML Code"/>
    <w:basedOn w:val="9"/>
    <w:autoRedefine/>
    <w:semiHidden/>
    <w:unhideWhenUsed/>
    <w:qFormat/>
    <w:uiPriority w:val="99"/>
    <w:rPr>
      <w:rFonts w:ascii="宋体" w:hAnsi="宋体" w:eastAsia="宋体" w:cs="宋体"/>
      <w:sz w:val="24"/>
      <w:szCs w:val="24"/>
    </w:rPr>
  </w:style>
  <w:style w:type="character" w:customStyle="1" w:styleId="13">
    <w:name w:val="页眉 Char"/>
    <w:basedOn w:val="9"/>
    <w:link w:val="5"/>
    <w:autoRedefine/>
    <w:qFormat/>
    <w:uiPriority w:val="99"/>
    <w:rPr>
      <w:sz w:val="18"/>
      <w:szCs w:val="18"/>
    </w:rPr>
  </w:style>
  <w:style w:type="character" w:customStyle="1" w:styleId="14">
    <w:name w:val="页脚 Char"/>
    <w:basedOn w:val="9"/>
    <w:link w:val="4"/>
    <w:autoRedefine/>
    <w:qFormat/>
    <w:uiPriority w:val="99"/>
    <w:rPr>
      <w:sz w:val="18"/>
      <w:szCs w:val="18"/>
    </w:rPr>
  </w:style>
  <w:style w:type="character" w:customStyle="1" w:styleId="15">
    <w:name w:val="HTML 预设格式 Char"/>
    <w:basedOn w:val="9"/>
    <w:link w:val="6"/>
    <w:autoRedefine/>
    <w:semiHidden/>
    <w:qFormat/>
    <w:uiPriority w:val="99"/>
    <w:rPr>
      <w:rFonts w:ascii="宋体" w:hAnsi="宋体" w:eastAsia="宋体" w:cs="宋体"/>
      <w:kern w:val="0"/>
      <w:sz w:val="24"/>
      <w:szCs w:val="24"/>
    </w:rPr>
  </w:style>
  <w:style w:type="character" w:customStyle="1" w:styleId="16">
    <w:name w:val="rem"/>
    <w:basedOn w:val="9"/>
    <w:autoRedefine/>
    <w:qFormat/>
    <w:uiPriority w:val="0"/>
  </w:style>
  <w:style w:type="character" w:customStyle="1" w:styleId="17">
    <w:name w:val="kwrd"/>
    <w:basedOn w:val="9"/>
    <w:autoRedefine/>
    <w:qFormat/>
    <w:uiPriority w:val="0"/>
  </w:style>
  <w:style w:type="character" w:customStyle="1" w:styleId="18">
    <w:name w:val="str"/>
    <w:basedOn w:val="9"/>
    <w:autoRedefine/>
    <w:qFormat/>
    <w:uiPriority w:val="0"/>
  </w:style>
  <w:style w:type="paragraph" w:styleId="19">
    <w:name w:val="List Paragraph"/>
    <w:basedOn w:val="1"/>
    <w:autoRedefine/>
    <w:qFormat/>
    <w:uiPriority w:val="34"/>
    <w:pPr>
      <w:ind w:firstLine="420" w:firstLineChars="200"/>
    </w:pPr>
  </w:style>
  <w:style w:type="character" w:customStyle="1" w:styleId="20">
    <w:name w:val="标题 2 Char"/>
    <w:basedOn w:val="9"/>
    <w:link w:val="3"/>
    <w:autoRedefine/>
    <w:qFormat/>
    <w:uiPriority w:val="9"/>
    <w:rPr>
      <w:rFonts w:asciiTheme="majorHAnsi" w:hAnsiTheme="majorHAnsi" w:eastAsiaTheme="majorEastAsia" w:cstheme="majorBidi"/>
      <w:b/>
      <w:bCs/>
      <w:color w:val="5B9BD5" w:themeColor="accent1"/>
      <w:kern w:val="0"/>
      <w:sz w:val="26"/>
      <w:szCs w:val="26"/>
      <w14:textFill>
        <w14:solidFill>
          <w14:schemeClr w14:val="accent1"/>
        </w14:solidFill>
      </w14:textFill>
    </w:rPr>
  </w:style>
  <w:style w:type="character" w:customStyle="1" w:styleId="21">
    <w:name w:val="bjh-p"/>
    <w:basedOn w:val="9"/>
    <w:autoRedefine/>
    <w:qFormat/>
    <w:uiPriority w:val="0"/>
  </w:style>
  <w:style w:type="character" w:customStyle="1" w:styleId="22">
    <w:name w:val="bjh-strong"/>
    <w:basedOn w:val="9"/>
    <w:autoRedefine/>
    <w:qFormat/>
    <w:uiPriority w:val="0"/>
  </w:style>
  <w:style w:type="character" w:customStyle="1" w:styleId="23">
    <w:name w:val="apple-converted-space"/>
    <w:basedOn w:val="9"/>
    <w:autoRedefine/>
    <w:qFormat/>
    <w:uiPriority w:val="0"/>
  </w:style>
  <w:style w:type="character" w:customStyle="1" w:styleId="24">
    <w:name w:val="标题 1 Char"/>
    <w:basedOn w:val="9"/>
    <w:link w:val="2"/>
    <w:autoRedefine/>
    <w:qFormat/>
    <w:uiPriority w:val="9"/>
    <w:rPr>
      <w:b/>
      <w:bCs/>
      <w:kern w:val="44"/>
      <w:sz w:val="44"/>
      <w:szCs w:val="44"/>
    </w:rPr>
  </w:style>
  <w:style w:type="character" w:customStyle="1" w:styleId="25">
    <w:name w:val="fxyr8x"/>
    <w:basedOn w:val="9"/>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hyperlink" Target="https://www.jianshu.com/u/c4cbdfd7682d" TargetMode="Externa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microsoft.com/office/2011/relationships/people" Target="people.xml"/><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15921</Words>
  <Characters>30571</Characters>
  <Lines>207</Lines>
  <Paragraphs>58</Paragraphs>
  <TotalTime>3611</TotalTime>
  <ScaleCrop>false</ScaleCrop>
  <LinksUpToDate>false</LinksUpToDate>
  <CharactersWithSpaces>34334</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2019-10-21T05:24:00Z</dcterms:created>
  <dc:creator>david</dc:creator>
  <cp:lastModifiedBy>雄哥</cp:lastModifiedBy>
  <dcterms:modified xsi:type="dcterms:W3CDTF">2024-03-12T08:06:40Z</dcterms:modified>
  <cp:revision>257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D522CE0E22914B38981D233502709266</vt:lpwstr>
  </property>
</Properties>
</file>